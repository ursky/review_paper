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68F2B2" w14:textId="77777777" w:rsidR="00292FA9" w:rsidRDefault="004231E4">
      <w:pPr>
        <w:pStyle w:val="Normal1"/>
        <w:pBdr>
          <w:top w:val="nil"/>
          <w:left w:val="nil"/>
          <w:bottom w:val="nil"/>
          <w:right w:val="nil"/>
          <w:between w:val="nil"/>
        </w:pBdr>
        <w:spacing w:before="240"/>
        <w:rPr>
          <w:rFonts w:ascii="Palatino Linotype" w:eastAsia="Palatino Linotype" w:hAnsi="Palatino Linotype" w:cs="Palatino Linotype"/>
          <w:i/>
          <w:color w:val="000000"/>
          <w:sz w:val="20"/>
          <w:szCs w:val="20"/>
        </w:rPr>
      </w:pPr>
      <w:r>
        <w:rPr>
          <w:rFonts w:ascii="Palatino Linotype" w:eastAsia="Palatino Linotype" w:hAnsi="Palatino Linotype" w:cs="Palatino Linotype"/>
          <w:i/>
          <w:color w:val="000000"/>
          <w:sz w:val="20"/>
          <w:szCs w:val="20"/>
        </w:rPr>
        <w:t>Review</w:t>
      </w:r>
    </w:p>
    <w:p w14:paraId="20336BA3" w14:textId="63322F98" w:rsidR="00292FA9" w:rsidRDefault="004231E4">
      <w:pPr>
        <w:pStyle w:val="Normal1"/>
        <w:pBdr>
          <w:top w:val="nil"/>
          <w:left w:val="nil"/>
          <w:bottom w:val="nil"/>
          <w:right w:val="nil"/>
          <w:between w:val="nil"/>
        </w:pBdr>
        <w:spacing w:after="240"/>
        <w:rPr>
          <w:rFonts w:ascii="Palatino Linotype" w:eastAsia="Palatino Linotype" w:hAnsi="Palatino Linotype" w:cs="Palatino Linotype"/>
          <w:b/>
          <w:color w:val="000000"/>
          <w:sz w:val="36"/>
          <w:szCs w:val="36"/>
        </w:rPr>
      </w:pPr>
      <w:r>
        <w:rPr>
          <w:rFonts w:ascii="Palatino Linotype" w:eastAsia="Palatino Linotype" w:hAnsi="Palatino Linotype" w:cs="Palatino Linotype"/>
          <w:b/>
          <w:color w:val="000000"/>
          <w:sz w:val="36"/>
          <w:szCs w:val="36"/>
        </w:rPr>
        <w:t xml:space="preserve">Applying </w:t>
      </w:r>
      <w:r w:rsidR="00825C74">
        <w:rPr>
          <w:rFonts w:ascii="Palatino Linotype" w:eastAsia="Palatino Linotype" w:hAnsi="Palatino Linotype" w:cs="Palatino Linotype"/>
          <w:b/>
          <w:color w:val="000000"/>
          <w:sz w:val="36"/>
          <w:szCs w:val="36"/>
        </w:rPr>
        <w:t>genome-resolved metagenomics</w:t>
      </w:r>
      <w:r>
        <w:rPr>
          <w:rFonts w:ascii="Palatino Linotype" w:eastAsia="Palatino Linotype" w:hAnsi="Palatino Linotype" w:cs="Palatino Linotype"/>
          <w:b/>
          <w:color w:val="000000"/>
          <w:sz w:val="36"/>
          <w:szCs w:val="36"/>
        </w:rPr>
        <w:t xml:space="preserve"> to de-convolute the halophilic microbiome</w:t>
      </w:r>
    </w:p>
    <w:p w14:paraId="6FB4FEF0" w14:textId="77777777" w:rsidR="00292FA9" w:rsidRDefault="004231E4">
      <w:pPr>
        <w:pStyle w:val="Normal1"/>
        <w:pBdr>
          <w:top w:val="nil"/>
          <w:left w:val="nil"/>
          <w:bottom w:val="nil"/>
          <w:right w:val="nil"/>
          <w:between w:val="nil"/>
        </w:pBdr>
        <w:spacing w:after="120"/>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Gherman Uritskiy and Jocelyne DiRuggiero *</w:t>
      </w:r>
    </w:p>
    <w:p w14:paraId="0DA53C45" w14:textId="77777777" w:rsidR="00292FA9" w:rsidRDefault="004231E4">
      <w:pPr>
        <w:pStyle w:val="Normal1"/>
        <w:pBdr>
          <w:top w:val="nil"/>
          <w:left w:val="nil"/>
          <w:bottom w:val="nil"/>
          <w:right w:val="nil"/>
          <w:between w:val="nil"/>
        </w:pBdr>
        <w:ind w:left="311" w:hanging="198"/>
        <w:rPr>
          <w:rFonts w:ascii="Palatino Linotype" w:eastAsia="Palatino Linotype" w:hAnsi="Palatino Linotype" w:cs="Palatino Linotype"/>
          <w:color w:val="000000"/>
          <w:sz w:val="18"/>
          <w:szCs w:val="18"/>
          <w:vertAlign w:val="superscript"/>
        </w:rPr>
      </w:pPr>
      <w:r>
        <w:rPr>
          <w:rFonts w:ascii="Palatino Linotype" w:eastAsia="Palatino Linotype" w:hAnsi="Palatino Linotype" w:cs="Palatino Linotype"/>
          <w:color w:val="000000"/>
          <w:sz w:val="18"/>
          <w:szCs w:val="18"/>
        </w:rPr>
        <w:t>Department of Biology, Johns Hopkins University, Baltimore, MD, USA</w:t>
      </w:r>
    </w:p>
    <w:p w14:paraId="1705D8F1" w14:textId="77777777" w:rsidR="00292FA9" w:rsidRDefault="004231E4">
      <w:pPr>
        <w:pStyle w:val="Normal1"/>
        <w:pBdr>
          <w:top w:val="nil"/>
          <w:left w:val="nil"/>
          <w:bottom w:val="nil"/>
          <w:right w:val="nil"/>
          <w:between w:val="nil"/>
        </w:pBdr>
        <w:ind w:left="311" w:hanging="198"/>
        <w:rPr>
          <w:rFonts w:ascii="Palatino Linotype" w:eastAsia="Palatino Linotype" w:hAnsi="Palatino Linotype" w:cs="Palatino Linotype"/>
          <w:color w:val="000000"/>
          <w:sz w:val="18"/>
          <w:szCs w:val="18"/>
        </w:rPr>
      </w:pPr>
      <w:r>
        <w:rPr>
          <w:rFonts w:ascii="Palatino Linotype" w:eastAsia="Palatino Linotype" w:hAnsi="Palatino Linotype" w:cs="Palatino Linotype"/>
          <w:b/>
          <w:color w:val="000000"/>
          <w:sz w:val="18"/>
          <w:szCs w:val="18"/>
        </w:rPr>
        <w:t>*</w:t>
      </w:r>
      <w:r>
        <w:rPr>
          <w:rFonts w:ascii="Palatino Linotype" w:eastAsia="Palatino Linotype" w:hAnsi="Palatino Linotype" w:cs="Palatino Linotype"/>
          <w:b/>
          <w:color w:val="000000"/>
          <w:sz w:val="18"/>
          <w:szCs w:val="18"/>
        </w:rPr>
        <w:tab/>
      </w:r>
      <w:r>
        <w:rPr>
          <w:rFonts w:ascii="Palatino Linotype" w:eastAsia="Palatino Linotype" w:hAnsi="Palatino Linotype" w:cs="Palatino Linotype"/>
          <w:color w:val="000000"/>
          <w:sz w:val="18"/>
          <w:szCs w:val="18"/>
        </w:rPr>
        <w:t xml:space="preserve">Correspondence to: jdiruggiero@jhu.edu </w:t>
      </w:r>
    </w:p>
    <w:p w14:paraId="56606007" w14:textId="77777777" w:rsidR="00292FA9" w:rsidRDefault="004231E4">
      <w:pPr>
        <w:pStyle w:val="Normal1"/>
        <w:pBdr>
          <w:top w:val="nil"/>
          <w:left w:val="nil"/>
          <w:bottom w:val="nil"/>
          <w:right w:val="nil"/>
          <w:between w:val="nil"/>
        </w:pBdr>
        <w:spacing w:before="120"/>
        <w:ind w:left="113" w:hanging="113"/>
        <w:rPr>
          <w:rFonts w:ascii="Palatino Linotype" w:eastAsia="Palatino Linotype" w:hAnsi="Palatino Linotype" w:cs="Palatino Linotype"/>
          <w:color w:val="000000"/>
          <w:sz w:val="18"/>
          <w:szCs w:val="18"/>
        </w:rPr>
      </w:pPr>
      <w:r>
        <w:rPr>
          <w:rFonts w:ascii="Palatino Linotype" w:eastAsia="Palatino Linotype" w:hAnsi="Palatino Linotype" w:cs="Palatino Linotype"/>
          <w:color w:val="000000"/>
          <w:sz w:val="18"/>
          <w:szCs w:val="18"/>
        </w:rPr>
        <w:t>Received: date; Accepted: date; Published: date</w:t>
      </w:r>
    </w:p>
    <w:p w14:paraId="4A50DB83" w14:textId="2EFD0C48" w:rsidR="00292FA9" w:rsidRDefault="004231E4">
      <w:pPr>
        <w:pStyle w:val="Normal1"/>
        <w:pBdr>
          <w:top w:val="nil"/>
          <w:left w:val="nil"/>
          <w:bottom w:val="nil"/>
          <w:right w:val="nil"/>
          <w:between w:val="nil"/>
        </w:pBdr>
        <w:spacing w:before="240"/>
        <w:ind w:left="113" w:hanging="113"/>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 xml:space="preserve">Abstract: </w:t>
      </w:r>
      <w:r>
        <w:rPr>
          <w:rFonts w:ascii="Palatino Linotype" w:eastAsia="Palatino Linotype" w:hAnsi="Palatino Linotype" w:cs="Palatino Linotype"/>
          <w:color w:val="000000"/>
          <w:sz w:val="20"/>
          <w:szCs w:val="20"/>
        </w:rPr>
        <w:t xml:space="preserve">In the past </w:t>
      </w:r>
      <w:del w:id="0" w:author="Jocelyne DiRuggiero" w:date="2019-03-06T18:53:00Z">
        <w:r w:rsidR="00A04D93" w:rsidRPr="00C71EA7">
          <w:delText>decade</w:delText>
        </w:r>
      </w:del>
      <w:ins w:id="1" w:author="Jocelyne DiRuggiero" w:date="2019-03-06T18:53:00Z">
        <w:r>
          <w:rPr>
            <w:rFonts w:ascii="Palatino Linotype" w:eastAsia="Palatino Linotype" w:hAnsi="Palatino Linotype" w:cs="Palatino Linotype"/>
            <w:color w:val="000000"/>
            <w:sz w:val="20"/>
            <w:szCs w:val="20"/>
          </w:rPr>
          <w:t>decades</w:t>
        </w:r>
      </w:ins>
      <w:r>
        <w:rPr>
          <w:rFonts w:ascii="Palatino Linotype" w:eastAsia="Palatino Linotype" w:hAnsi="Palatino Linotype" w:cs="Palatino Linotype"/>
          <w:color w:val="000000"/>
          <w:sz w:val="20"/>
          <w:szCs w:val="20"/>
        </w:rPr>
        <w:t xml:space="preserve">, the study of microbial life through shotgun metagenomic sequencing has rapidly expanded our understanding of environmental, synthetic, and clinical microbial communities. Here, we review how shotgun metagenomics affected the field of halophilic microbial ecology, from functional potential reconstruction, virus-host interactions, pathway selection, strain dispersal, and novel genome discoveries. However, there still remain pitfalls and limitations from conventional metagenomic analysis being applied to halophilic microbial communities. Deconvolution of halophilic metagenomes has been difficult due to the high G+C content of these microbiomes and their high intraspecific diversity, which made both metagenomic assembly and binning a challenge. Halophiles are also underrepresented in public genome databases, which in turn slows progress. With this in mind, this review proposes experimental and analytical strategies to overcome the challenges specific to halophilic microbiome from experimental design, to data acquisition, to computational analysis of metagenomics sequences. Finally, we speculate on the potential applications of other next-generation sequencing technologies to halophilic communities. RNA sequencing, long read technologies, and chromosome conformation assays, </w:t>
      </w:r>
      <w:del w:id="2" w:author="Jocelyne DiRuggiero" w:date="2019-03-06T18:53:00Z">
        <w:r w:rsidR="00A04D93" w:rsidRPr="00C71EA7">
          <w:delText>no</w:delText>
        </w:r>
      </w:del>
      <w:ins w:id="3" w:author="Jocelyne DiRuggiero" w:date="2019-03-06T18:53:00Z">
        <w:r>
          <w:rPr>
            <w:rFonts w:ascii="Palatino Linotype" w:eastAsia="Palatino Linotype" w:hAnsi="Palatino Linotype" w:cs="Palatino Linotype"/>
            <w:color w:val="000000"/>
            <w:sz w:val="20"/>
            <w:szCs w:val="20"/>
          </w:rPr>
          <w:t>not</w:t>
        </w:r>
      </w:ins>
      <w:r>
        <w:rPr>
          <w:rFonts w:ascii="Palatino Linotype" w:eastAsia="Palatino Linotype" w:hAnsi="Palatino Linotype" w:cs="Palatino Linotype"/>
          <w:color w:val="000000"/>
          <w:sz w:val="20"/>
          <w:szCs w:val="20"/>
        </w:rPr>
        <w:t xml:space="preserve"> initially intended for microbiomes, are becoming available to study microbial communities. Together with recent analytical advancements, these new methods and technologies have the potential to rapidly advance the field of </w:t>
      </w:r>
      <w:del w:id="4" w:author="Jocelyne DiRuggiero" w:date="2019-03-06T18:53:00Z">
        <w:r w:rsidR="00A04D93" w:rsidRPr="00C71EA7">
          <w:delText>halophiles</w:delText>
        </w:r>
      </w:del>
      <w:ins w:id="5" w:author="Jocelyne DiRuggiero" w:date="2019-03-06T18:53:00Z">
        <w:r>
          <w:rPr>
            <w:rFonts w:ascii="Palatino Linotype" w:eastAsia="Palatino Linotype" w:hAnsi="Palatino Linotype" w:cs="Palatino Linotype"/>
            <w:color w:val="000000"/>
            <w:sz w:val="20"/>
            <w:szCs w:val="20"/>
          </w:rPr>
          <w:t>halophile</w:t>
        </w:r>
      </w:ins>
      <w:r>
        <w:rPr>
          <w:rFonts w:ascii="Palatino Linotype" w:eastAsia="Palatino Linotype" w:hAnsi="Palatino Linotype" w:cs="Palatino Linotype"/>
          <w:color w:val="000000"/>
          <w:sz w:val="20"/>
          <w:szCs w:val="20"/>
        </w:rPr>
        <w:t xml:space="preserve"> research.</w:t>
      </w:r>
    </w:p>
    <w:p w14:paraId="1B020ACE" w14:textId="77777777" w:rsidR="00292FA9" w:rsidRDefault="004231E4">
      <w:pPr>
        <w:pStyle w:val="Normal1"/>
        <w:pBdr>
          <w:top w:val="nil"/>
          <w:left w:val="nil"/>
          <w:bottom w:val="nil"/>
          <w:right w:val="nil"/>
          <w:between w:val="nil"/>
        </w:pBdr>
        <w:spacing w:before="240"/>
        <w:ind w:left="113" w:hanging="113"/>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 xml:space="preserve">Keywords: </w:t>
      </w:r>
      <w:r>
        <w:rPr>
          <w:rFonts w:ascii="Palatino Linotype" w:eastAsia="Palatino Linotype" w:hAnsi="Palatino Linotype" w:cs="Palatino Linotype"/>
          <w:color w:val="000000"/>
          <w:sz w:val="20"/>
          <w:szCs w:val="20"/>
        </w:rPr>
        <w:t>Extremophiles; halophilic microorganisms; hypersaline habitats; metagenomics; microbiome; shotgun sequencing; genome assembly and binning; functional annotation</w:t>
      </w:r>
    </w:p>
    <w:p w14:paraId="38654EFD" w14:textId="77777777" w:rsidR="00292FA9" w:rsidRDefault="00292FA9">
      <w:pPr>
        <w:pStyle w:val="Normal1"/>
        <w:pBdr>
          <w:bottom w:val="single" w:sz="4" w:space="1" w:color="000000"/>
        </w:pBdr>
        <w:rPr>
          <w:rFonts w:ascii="Palatino Linotype" w:eastAsia="Palatino Linotype" w:hAnsi="Palatino Linotype" w:cs="Palatino Linotype"/>
        </w:rPr>
      </w:pPr>
    </w:p>
    <w:p w14:paraId="219404B2" w14:textId="3CCCEBB1" w:rsidR="00292FA9" w:rsidRDefault="00A04D93">
      <w:pPr>
        <w:pStyle w:val="Normal1"/>
        <w:pBdr>
          <w:top w:val="nil"/>
          <w:left w:val="nil"/>
          <w:bottom w:val="nil"/>
          <w:right w:val="nil"/>
          <w:between w:val="nil"/>
        </w:pBdr>
        <w:spacing w:before="480" w:after="120"/>
        <w:jc w:val="both"/>
        <w:rPr>
          <w:rFonts w:ascii="Palatino Linotype" w:eastAsia="Palatino Linotype" w:hAnsi="Palatino Linotype" w:cs="Palatino Linotype"/>
          <w:b/>
          <w:color w:val="000000"/>
          <w:sz w:val="20"/>
          <w:szCs w:val="20"/>
        </w:rPr>
      </w:pPr>
      <w:del w:id="6" w:author="Jocelyne DiRuggiero" w:date="2019-03-06T18:53:00Z">
        <w:r>
          <w:delText xml:space="preserve">1. </w:delText>
        </w:r>
      </w:del>
      <w:r w:rsidR="004231E4">
        <w:rPr>
          <w:rFonts w:ascii="Palatino Linotype" w:eastAsia="Palatino Linotype" w:hAnsi="Palatino Linotype" w:cs="Palatino Linotype"/>
          <w:b/>
          <w:color w:val="000000"/>
          <w:sz w:val="20"/>
          <w:szCs w:val="20"/>
        </w:rPr>
        <w:t xml:space="preserve">Introduction </w:t>
      </w:r>
    </w:p>
    <w:p w14:paraId="4684F0C3" w14:textId="66BE4759"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Microbial life is one of the most diverse and bio-energetically dominant forces in Earth’s ecosphere </w:t>
      </w:r>
      <w:del w:id="7" w:author="Jocelyne DiRuggiero" w:date="2019-03-06T18:53:00Z">
        <w:r w:rsidR="00421C43" w:rsidRPr="00C71EA7">
          <w:delText>,</w:delText>
        </w:r>
      </w:del>
      <w:ins w:id="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making microbiome research a critical component of modern ecology. The unparalleled taxonomic and functional diversity of </w:t>
      </w:r>
      <w:del w:id="9" w:author="Jocelyne DiRuggiero" w:date="2019-03-06T18:53:00Z">
        <w:r w:rsidR="00421C43" w:rsidRPr="00C71EA7">
          <w:delText>microbiomes</w:delText>
        </w:r>
      </w:del>
      <w:ins w:id="10" w:author="Jocelyne DiRuggiero" w:date="2019-03-06T18:53:00Z">
        <w:r w:rsidR="00825C74">
          <w:rPr>
            <w:rFonts w:ascii="Palatino Linotype" w:eastAsia="Palatino Linotype" w:hAnsi="Palatino Linotype" w:cs="Palatino Linotype"/>
            <w:color w:val="000000"/>
            <w:sz w:val="20"/>
            <w:szCs w:val="20"/>
          </w:rPr>
          <w:t>microbial communities</w:t>
        </w:r>
      </w:ins>
      <w:r w:rsidR="00825C74">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allowed them to populate all locations on the planet </w:t>
      </w:r>
      <w:del w:id="11" w:author="Jocelyne DiRuggiero" w:date="2019-03-06T18:53:00Z">
        <w:r w:rsidR="00421C43" w:rsidRPr="00C71EA7">
          <w:delText>,</w:delText>
        </w:r>
      </w:del>
      <w:ins w:id="1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2, 3</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including environments unfit for </w:t>
      </w:r>
      <w:del w:id="13" w:author="Jocelyne DiRuggiero" w:date="2019-03-06T18:53:00Z">
        <w:r w:rsidR="00192B16" w:rsidRPr="00C71EA7">
          <w:delText>habitation</w:delText>
        </w:r>
      </w:del>
      <w:ins w:id="14" w:author="Jocelyne DiRuggiero" w:date="2019-03-06T18:53:00Z">
        <w:r w:rsidR="00825C74">
          <w:rPr>
            <w:rFonts w:ascii="Palatino Linotype" w:eastAsia="Palatino Linotype" w:hAnsi="Palatino Linotype" w:cs="Palatino Linotype"/>
            <w:color w:val="000000"/>
            <w:sz w:val="20"/>
            <w:szCs w:val="20"/>
          </w:rPr>
          <w:t>colonization</w:t>
        </w:r>
      </w:ins>
      <w:r w:rsidR="00825C74">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by other life forms. In hyper-saline environments, unique environmental pressures forced microbiota to evolve specific survival adaptations, resulting in highly resilient communities that push the boundaries of life’s limit (Figure 1). Halophiles have been found to play important roles in soil bioenergetics processes </w:t>
      </w:r>
      <w:del w:id="15" w:author="Jocelyne DiRuggiero" w:date="2019-03-06T18:53:00Z">
        <w:r w:rsidR="000B7407" w:rsidRPr="00C71EA7">
          <w:delText>,</w:delText>
        </w:r>
      </w:del>
      <w:ins w:id="1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food storage and preservation </w:t>
      </w:r>
      <w:del w:id="17" w:author="Jocelyne DiRuggiero" w:date="2019-03-06T18:53:00Z">
        <w:r w:rsidR="000B7407" w:rsidRPr="00C71EA7">
          <w:delText>,</w:delText>
        </w:r>
      </w:del>
      <w:ins w:id="1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5, 6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and have also been detected in the human gut microbiota </w:t>
      </w:r>
      <w:del w:id="19" w:author="Jocelyne DiRuggiero" w:date="2019-03-06T18:53:00Z">
        <w:r w:rsidR="000B7407" w:rsidRPr="00C71EA7">
          <w:delText>.</w:delText>
        </w:r>
      </w:del>
      <w:ins w:id="2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Additionally, studying halophilic life-forms revealed many fundamental aspects of life’s survival limits and strategies, including its potential to endure the harsh environments we are most likely to find on other planets </w:t>
      </w:r>
      <w:del w:id="21" w:author="Jocelyne DiRuggiero" w:date="2019-03-06T18:53:00Z">
        <w:r w:rsidR="004D6127" w:rsidRPr="00C71EA7">
          <w:delText>.</w:delText>
        </w:r>
      </w:del>
      <w:ins w:id="2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8, 9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Prior to the introduction of high-throughput sequencing our understanding of halophile genomics was limited to studying cultured organisms </w:t>
      </w:r>
      <w:del w:id="23" w:author="Jocelyne DiRuggiero" w:date="2019-03-06T18:53:00Z">
        <w:r w:rsidR="001046D4" w:rsidRPr="00C71EA7">
          <w:delText>.</w:delText>
        </w:r>
      </w:del>
      <w:ins w:id="2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10, 11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While next-generation sequencing technologies have become commonplace in </w:t>
      </w:r>
      <w:r>
        <w:rPr>
          <w:rFonts w:ascii="Palatino Linotype" w:eastAsia="Palatino Linotype" w:hAnsi="Palatino Linotype" w:cs="Palatino Linotype"/>
          <w:color w:val="000000"/>
          <w:sz w:val="20"/>
          <w:szCs w:val="20"/>
        </w:rPr>
        <w:lastRenderedPageBreak/>
        <w:t xml:space="preserve">microbiology, the halophile field lacks a critical analysis of prospects and potential applications of these technologies to halophilic microbiomes. </w:t>
      </w:r>
    </w:p>
    <w:p w14:paraId="75154958" w14:textId="2CC41EC3"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 this review, we discuss key aspects of halophile community composition and function that metagenomics has revealed and provide examples of studies in various hyper-saline environments for perspective on analytical progress. We then examine the advantages and limitations of applying shotgun metagenomic sequencing to uncover the structure and </w:t>
      </w:r>
      <w:del w:id="25" w:author="Jocelyne DiRuggiero" w:date="2019-03-06T18:53:00Z">
        <w:r w:rsidR="00D63E2B" w:rsidRPr="00C71EA7">
          <w:delText>functioning</w:delText>
        </w:r>
      </w:del>
      <w:ins w:id="26" w:author="Jocelyne DiRuggiero" w:date="2019-03-06T18:53:00Z">
        <w:r>
          <w:rPr>
            <w:rFonts w:ascii="Palatino Linotype" w:eastAsia="Palatino Linotype" w:hAnsi="Palatino Linotype" w:cs="Palatino Linotype"/>
            <w:color w:val="000000"/>
            <w:sz w:val="20"/>
            <w:szCs w:val="20"/>
          </w:rPr>
          <w:t>function</w:t>
        </w:r>
      </w:ins>
      <w:r>
        <w:rPr>
          <w:rFonts w:ascii="Palatino Linotype" w:eastAsia="Palatino Linotype" w:hAnsi="Palatino Linotype" w:cs="Palatino Linotype"/>
          <w:color w:val="000000"/>
          <w:sz w:val="20"/>
          <w:szCs w:val="20"/>
        </w:rPr>
        <w:t xml:space="preserve"> of halophilic microbiomes. We outline the factors and characteristics that make the de-convolution of halophilic metagenomes a major challenge, and propose analytical adjustments to be made when investigating these complex communities. Both experimental design and computation analysis approaches appropriate in halophilic metagenomics are summarized. Finally, we discuss novel sequencing technologies that show promise to further propel the halophile metagenomic field. </w:t>
      </w:r>
    </w:p>
    <w:p w14:paraId="4CABB35F"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Shotgun sequencing in metagenomics</w:t>
      </w:r>
    </w:p>
    <w:p w14:paraId="720D2DD5" w14:textId="6E52ADE4"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Rapid developments in high-throughput DNA sequencing technologies </w:t>
      </w:r>
      <w:r w:rsidR="00747E8B">
        <w:rPr>
          <w:rFonts w:ascii="Palatino Linotype" w:eastAsia="Palatino Linotype" w:hAnsi="Palatino Linotype" w:cs="Palatino Linotype"/>
          <w:color w:val="000000"/>
          <w:sz w:val="20"/>
          <w:szCs w:val="20"/>
        </w:rPr>
        <w:t xml:space="preserve">since </w:t>
      </w:r>
      <w:del w:id="27" w:author="Jocelyne DiRuggiero" w:date="2019-03-06T18:53:00Z">
        <w:r w:rsidR="00F96440" w:rsidRPr="00C71EA7">
          <w:delText>2008</w:delText>
        </w:r>
      </w:del>
      <w:ins w:id="28" w:author="Jocelyne DiRuggiero" w:date="2019-03-06T18:53:00Z">
        <w:r w:rsidR="0082250D">
          <w:rPr>
            <w:rFonts w:ascii="Palatino Linotype" w:eastAsia="Palatino Linotype" w:hAnsi="Palatino Linotype" w:cs="Palatino Linotype"/>
            <w:color w:val="000000"/>
            <w:sz w:val="20"/>
            <w:szCs w:val="20"/>
          </w:rPr>
          <w:t>the early 2000s</w:t>
        </w:r>
      </w:ins>
      <w:r>
        <w:rPr>
          <w:rFonts w:ascii="Palatino Linotype" w:eastAsia="Palatino Linotype" w:hAnsi="Palatino Linotype" w:cs="Palatino Linotype"/>
          <w:color w:val="000000"/>
          <w:sz w:val="20"/>
          <w:szCs w:val="20"/>
        </w:rPr>
        <w:t xml:space="preserve"> have propelled our understanding of not only single-organism genetics, but also microbiome community structure and function</w:t>
      </w:r>
      <w:del w:id="29" w:author="Jocelyne DiRuggiero" w:date="2019-03-06T18:53:00Z">
        <w:r w:rsidR="00F96440" w:rsidRPr="00C71EA7">
          <w:delText>.</w:delText>
        </w:r>
      </w:del>
      <w:ins w:id="30" w:author="Jocelyne DiRuggiero" w:date="2019-03-06T18:53:00Z">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i/>
            <w:color w:val="000000"/>
            <w:sz w:val="20"/>
            <w:szCs w:val="20"/>
          </w:rPr>
          <w:t>12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Marker gene (particularly 16S </w:t>
      </w:r>
      <w:proofErr w:type="spellStart"/>
      <w:r>
        <w:rPr>
          <w:rFonts w:ascii="Palatino Linotype" w:eastAsia="Palatino Linotype" w:hAnsi="Palatino Linotype" w:cs="Palatino Linotype"/>
          <w:color w:val="000000"/>
          <w:sz w:val="20"/>
          <w:szCs w:val="20"/>
        </w:rPr>
        <w:t>rRNA</w:t>
      </w:r>
      <w:proofErr w:type="spellEnd"/>
      <w:r>
        <w:rPr>
          <w:rFonts w:ascii="Palatino Linotype" w:eastAsia="Palatino Linotype" w:hAnsi="Palatino Linotype" w:cs="Palatino Linotype"/>
          <w:color w:val="000000"/>
          <w:sz w:val="20"/>
          <w:szCs w:val="20"/>
        </w:rPr>
        <w:t xml:space="preserve"> gene) amplicon sequencing revealed the taxonomic composition of a given community through sequencing a small target of the community’s DNA. In contrast, whole-metagenomic sequencing (WMGS) theoretically allows for reconstruction of the entire microbial community DNA content. This has led to a number of important findings in microbiome research </w:t>
      </w:r>
      <w:del w:id="31" w:author="Jocelyne DiRuggiero" w:date="2019-03-06T18:53:00Z">
        <w:r w:rsidR="00F96440" w:rsidRPr="00C71EA7">
          <w:delText>,</w:delText>
        </w:r>
      </w:del>
      <w:ins w:id="3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13-15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as biologists were able to thoroughly investigate microbial communities at the genetic level without the need for culturing </w:t>
      </w:r>
      <w:del w:id="33" w:author="Jocelyne DiRuggiero" w:date="2019-03-06T18:53:00Z">
        <w:r w:rsidR="00F96440" w:rsidRPr="00C71EA7">
          <w:delText>.</w:delText>
        </w:r>
      </w:del>
      <w:ins w:id="3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
    <w:p w14:paraId="7EA43AE9" w14:textId="3466D8FC"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However, while sequencing technologies are rapidly developing, producing complete genomes of all the microorganisms found in a community is currently unattainable due to low sequencing coverage of the less abundant organisms. Additionally, sequence repeats and regions of homology between organisms limits genome recovery from short-read data, resulting in incomplete assemblies. Instead, long contiguous pieces (contigs) of genomes are produced, ranging in length from 1Kbp to 1Mbp </w:t>
      </w:r>
      <w:del w:id="35" w:author="Jocelyne DiRuggiero" w:date="2019-03-06T18:53:00Z">
        <w:r w:rsidR="00F96440" w:rsidRPr="00C71EA7">
          <w:delText>.</w:delText>
        </w:r>
      </w:del>
      <w:ins w:id="3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17, 18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These contigs then need to be grouped based on the genome they belong to, a process known as binning. It is only recently that binning has become reliable enough to produce reasonably high-quality metagenome-assembled genomes (MAGs). The ability to produce high quality MAGs has in turn led to the discovery of thousands of novel organisms and thus enabled many breakthroughs in characterizing the taxonomic and functional components of microbiomes </w:t>
      </w:r>
      <w:del w:id="37" w:author="Jocelyne DiRuggiero" w:date="2019-03-06T18:53:00Z">
        <w:r w:rsidR="00F96440" w:rsidRPr="00C71EA7">
          <w:delText>.</w:delText>
        </w:r>
      </w:del>
      <w:ins w:id="3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19-21</w:t>
        </w:r>
        <w:r>
          <w:rPr>
            <w:rFonts w:ascii="Palatino Linotype" w:eastAsia="Palatino Linotype" w:hAnsi="Palatino Linotype" w:cs="Palatino Linotype"/>
            <w:color w:val="000000"/>
            <w:sz w:val="20"/>
            <w:szCs w:val="20"/>
          </w:rPr>
          <w:t>).</w:t>
        </w:r>
      </w:ins>
    </w:p>
    <w:p w14:paraId="7D750AA1" w14:textId="1CC36160"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Shotgun metagenomics offers tremendous advantages in recovering taxonomic and functional potential components of microbial communities, however sequencing costs deter some researchers from deploying this approach in their studies. The high average read coverage required for the assembly of a genome from shotgun reads </w:t>
      </w:r>
      <w:ins w:id="3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presents a major challenge for the assembly of </w:t>
      </w:r>
      <w:del w:id="40" w:author="Jocelyne DiRuggiero" w:date="2019-03-06T18:53:00Z">
        <w:r w:rsidR="00F96440" w:rsidRPr="00C71EA7">
          <w:delText>lowly</w:delText>
        </w:r>
      </w:del>
      <w:ins w:id="41" w:author="Jocelyne DiRuggiero" w:date="2019-03-06T18:53:00Z">
        <w:r>
          <w:rPr>
            <w:rFonts w:ascii="Palatino Linotype" w:eastAsia="Palatino Linotype" w:hAnsi="Palatino Linotype" w:cs="Palatino Linotype"/>
            <w:color w:val="000000"/>
            <w:sz w:val="20"/>
            <w:szCs w:val="20"/>
          </w:rPr>
          <w:t>less</w:t>
        </w:r>
      </w:ins>
      <w:r>
        <w:rPr>
          <w:rFonts w:ascii="Palatino Linotype" w:eastAsia="Palatino Linotype" w:hAnsi="Palatino Linotype" w:cs="Palatino Linotype"/>
          <w:color w:val="000000"/>
          <w:sz w:val="20"/>
          <w:szCs w:val="20"/>
        </w:rPr>
        <w:t xml:space="preserve">-abundant organisms in a metagenomic context. These highly diverse but under-represented taxa often constitute significant proportions of microbial communities and play important roles in biome functioning </w:t>
      </w:r>
      <w:del w:id="42" w:author="Jocelyne DiRuggiero" w:date="2019-03-06T18:53:00Z">
        <w:r w:rsidR="00F96440" w:rsidRPr="00C71EA7">
          <w:delText>.</w:delText>
        </w:r>
      </w:del>
      <w:ins w:id="4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23</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Despite these challenges, whole metagenomic sequencing (WMGS) carries tremendous benefits, empowering researchers to study previously unknown aspects of microbiomes. In particular, WMGS allowed for the reconstruction of a given community’s gene content, which enabled ecologists to predict the functional potential of entire communities. This new angle of microbiome analysis enabled prediction of metabolic processes potentially present in communities, and the study of community natural selection at the functional level </w:t>
      </w:r>
      <w:del w:id="44" w:author="Jocelyne DiRuggiero" w:date="2019-03-06T18:53:00Z">
        <w:r w:rsidR="00F96440" w:rsidRPr="00C71EA7">
          <w:delText>.</w:delText>
        </w:r>
      </w:del>
      <w:ins w:id="45"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24, 25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 possibility of studying the functional potential of any organism in a community means that our understanding of microbial genetics, dynamics, evolution and function was no longer limited to cultured organisms. In many fields such as the human microbiome research, this has hailed a new era for research </w:t>
      </w:r>
      <w:del w:id="46" w:author="Jocelyne DiRuggiero" w:date="2019-03-06T18:53:00Z">
        <w:r w:rsidR="00F96440" w:rsidRPr="00C71EA7">
          <w:delText>.</w:delText>
        </w:r>
      </w:del>
      <w:ins w:id="4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26, 27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
    <w:p w14:paraId="0E25CAC9"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sidRPr="003C750D">
        <w:rPr>
          <w:rFonts w:ascii="Palatino Linotype" w:eastAsia="Palatino Linotype" w:hAnsi="Palatino Linotype" w:cs="Palatino Linotype"/>
          <w:b/>
          <w:color w:val="000000"/>
          <w:sz w:val="20"/>
          <w:szCs w:val="20"/>
        </w:rPr>
        <w:t>Halophilic microbiome research powered by shotgun metagenomics</w:t>
      </w:r>
    </w:p>
    <w:p w14:paraId="5AE14414" w14:textId="68CFE80A" w:rsidR="00292FA9" w:rsidRDefault="004231E4" w:rsidP="001C3053">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lastRenderedPageBreak/>
        <w:t xml:space="preserve">Numerous breakthroughs in halophilic microbiome research have been enabled by WMGS </w:t>
      </w:r>
      <w:ins w:id="4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(Table 1). This sequencing approach </w:t>
      </w:r>
      <w:del w:id="49" w:author="Jocelyne DiRuggiero" w:date="2019-03-06T18:53:00Z">
        <w:r w:rsidR="00175B1A" w:rsidRPr="00C71EA7">
          <w:delText>interrogat</w:delText>
        </w:r>
        <w:r w:rsidR="00D30502" w:rsidRPr="00C71EA7">
          <w:delText>es</w:delText>
        </w:r>
      </w:del>
      <w:ins w:id="50" w:author="Jocelyne DiRuggiero" w:date="2019-03-06T18:53:00Z">
        <w:r w:rsidR="00747E8B">
          <w:rPr>
            <w:rFonts w:ascii="Palatino Linotype" w:eastAsia="Palatino Linotype" w:hAnsi="Palatino Linotype" w:cs="Palatino Linotype"/>
            <w:color w:val="000000"/>
            <w:sz w:val="20"/>
            <w:szCs w:val="20"/>
          </w:rPr>
          <w:t>revealed</w:t>
        </w:r>
      </w:ins>
      <w:r w:rsidR="00747E8B">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the taxonomic structure of microbiomes in high-salt environments with significantly less taxonomy-based biases than conventional ribosomal amplicon sequencing. Indeed, in conventional 16S rDNA amplicon sequencing, primer choices can have a </w:t>
      </w:r>
      <w:del w:id="51" w:author="Jocelyne DiRuggiero" w:date="2019-03-06T18:53:00Z">
        <w:r w:rsidR="00175B1A" w:rsidRPr="00C71EA7">
          <w:delText>massive</w:delText>
        </w:r>
      </w:del>
      <w:ins w:id="52" w:author="Jocelyne DiRuggiero" w:date="2019-03-06T18:53:00Z">
        <w:r w:rsidR="001C3053" w:rsidRPr="001C3053">
          <w:rPr>
            <w:rFonts w:ascii="Palatino Linotype" w:eastAsia="Palatino Linotype" w:hAnsi="Palatino Linotype" w:cs="Palatino Linotype"/>
            <w:color w:val="000000"/>
            <w:sz w:val="20"/>
            <w:szCs w:val="20"/>
          </w:rPr>
          <w:t>substantial</w:t>
        </w:r>
      </w:ins>
      <w:r>
        <w:rPr>
          <w:rFonts w:ascii="Palatino Linotype" w:eastAsia="Palatino Linotype" w:hAnsi="Palatino Linotype" w:cs="Palatino Linotype"/>
          <w:color w:val="000000"/>
          <w:sz w:val="20"/>
          <w:szCs w:val="20"/>
        </w:rPr>
        <w:t xml:space="preserve"> impact on </w:t>
      </w:r>
      <w:del w:id="53" w:author="Jocelyne DiRuggiero" w:date="2019-03-06T18:53:00Z">
        <w:r w:rsidR="00175B1A" w:rsidRPr="00C71EA7">
          <w:delText xml:space="preserve">the </w:delText>
        </w:r>
      </w:del>
      <w:r>
        <w:rPr>
          <w:rFonts w:ascii="Palatino Linotype" w:eastAsia="Palatino Linotype" w:hAnsi="Palatino Linotype" w:cs="Palatino Linotype"/>
          <w:color w:val="000000"/>
          <w:sz w:val="20"/>
          <w:szCs w:val="20"/>
        </w:rPr>
        <w:t xml:space="preserve">taxonomic distribution </w:t>
      </w:r>
      <w:ins w:id="54" w:author="Jocelyne DiRuggiero" w:date="2019-03-06T18:53:00Z">
        <w:r w:rsidR="00747E8B">
          <w:rPr>
            <w:rFonts w:ascii="Palatino Linotype" w:eastAsia="Palatino Linotype" w:hAnsi="Palatino Linotype" w:cs="Palatino Linotype"/>
            <w:color w:val="000000"/>
            <w:sz w:val="20"/>
            <w:szCs w:val="20"/>
          </w:rPr>
          <w:t xml:space="preserve">and it is difficult to reliably amplify multiple domains </w:t>
        </w:r>
      </w:ins>
      <w:r w:rsidR="00747E8B">
        <w:rPr>
          <w:rFonts w:ascii="Palatino Linotype" w:eastAsia="Palatino Linotype" w:hAnsi="Palatino Linotype" w:cs="Palatino Linotype"/>
          <w:color w:val="000000"/>
          <w:sz w:val="20"/>
          <w:szCs w:val="20"/>
        </w:rPr>
        <w:t xml:space="preserve">of </w:t>
      </w:r>
      <w:del w:id="55" w:author="Jocelyne DiRuggiero" w:date="2019-03-06T18:53:00Z">
        <w:r w:rsidR="0068645E" w:rsidRPr="00C71EA7">
          <w:delText>the data</w:delText>
        </w:r>
        <w:r w:rsidR="00175B1A" w:rsidRPr="00C71EA7">
          <w:delText xml:space="preserve"> .</w:delText>
        </w:r>
      </w:del>
      <w:ins w:id="56" w:author="Jocelyne DiRuggiero" w:date="2019-03-06T18:53:00Z">
        <w:r w:rsidR="00747E8B">
          <w:rPr>
            <w:rFonts w:ascii="Palatino Linotype" w:eastAsia="Palatino Linotype" w:hAnsi="Palatino Linotype" w:cs="Palatino Linotype"/>
            <w:color w:val="000000"/>
            <w:sz w:val="20"/>
            <w:szCs w:val="20"/>
          </w:rPr>
          <w:t xml:space="preserve">life, i.e. Bacteria and Archaea, with the same primer set </w:t>
        </w:r>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While WMGS still has biases associated with G+C content, taxonomic annotation of shotgun reads usually results in more accurate and robust taxonomic profiles than amplicon sequencing </w:t>
      </w:r>
      <w:del w:id="57" w:author="Jocelyne DiRuggiero" w:date="2019-03-06T18:53:00Z">
        <w:r w:rsidR="00175B1A" w:rsidRPr="00C71EA7">
          <w:delText>.</w:delText>
        </w:r>
      </w:del>
      <w:ins w:id="5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This is particularly important in high-salt environments</w:t>
      </w:r>
      <w:ins w:id="59" w:author="Jocelyne DiRuggiero" w:date="2019-03-06T18:53:00Z">
        <w:r w:rsidR="001C3053">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where both Archaea and Bacteria are found in high abundance</w:t>
      </w:r>
      <w:del w:id="60" w:author="Jocelyne DiRuggiero" w:date="2019-03-06T18:53:00Z">
        <w:r w:rsidR="00175B1A" w:rsidRPr="00C71EA7">
          <w:delText xml:space="preserve">, </w:delText>
        </w:r>
        <w:r w:rsidR="0068645E" w:rsidRPr="00C71EA7">
          <w:delText xml:space="preserve">because </w:delText>
        </w:r>
        <w:r w:rsidR="00175B1A" w:rsidRPr="00C71EA7">
          <w:delText>it is difficult</w:delText>
        </w:r>
      </w:del>
      <w:ins w:id="61" w:author="Jocelyne DiRuggiero" w:date="2019-03-06T18:53:00Z">
        <w:r>
          <w:rPr>
            <w:rFonts w:ascii="Palatino Linotype" w:eastAsia="Palatino Linotype" w:hAnsi="Palatino Linotype" w:cs="Palatino Linotype"/>
            <w:color w:val="000000"/>
            <w:sz w:val="20"/>
            <w:szCs w:val="20"/>
          </w:rPr>
          <w:t xml:space="preserve">. For example, </w:t>
        </w:r>
        <w:r w:rsidR="00736EF4">
          <w:rPr>
            <w:rFonts w:ascii="Palatino Linotype" w:eastAsia="Palatino Linotype" w:hAnsi="Palatino Linotype" w:cs="Palatino Linotype"/>
            <w:color w:val="000000"/>
            <w:sz w:val="20"/>
            <w:szCs w:val="20"/>
          </w:rPr>
          <w:t xml:space="preserve">shotgun sequencing provided more comprehensive taxonomic profiles </w:t>
        </w:r>
        <w:r>
          <w:rPr>
            <w:rFonts w:ascii="Palatino Linotype" w:eastAsia="Palatino Linotype" w:hAnsi="Palatino Linotype" w:cs="Palatino Linotype"/>
            <w:color w:val="000000"/>
            <w:sz w:val="20"/>
            <w:szCs w:val="20"/>
          </w:rPr>
          <w:t>of</w:t>
        </w:r>
        <w:r w:rsidR="00D174D0">
          <w:rPr>
            <w:rFonts w:ascii="Palatino Linotype" w:eastAsia="Palatino Linotype" w:hAnsi="Palatino Linotype" w:cs="Palatino Linotype"/>
            <w:color w:val="000000"/>
            <w:sz w:val="20"/>
            <w:szCs w:val="20"/>
          </w:rPr>
          <w:t xml:space="preserve"> an</w:t>
        </w:r>
        <w:r>
          <w:rPr>
            <w:rFonts w:ascii="Palatino Linotype" w:eastAsia="Palatino Linotype" w:hAnsi="Palatino Linotype" w:cs="Palatino Linotype"/>
            <w:color w:val="000000"/>
            <w:sz w:val="20"/>
            <w:szCs w:val="20"/>
          </w:rPr>
          <w:t xml:space="preserve"> endolithic halite </w:t>
        </w:r>
        <w:r w:rsidR="00D174D0">
          <w:rPr>
            <w:rFonts w:ascii="Palatino Linotype" w:eastAsia="Palatino Linotype" w:hAnsi="Palatino Linotype" w:cs="Palatino Linotype"/>
            <w:color w:val="000000"/>
            <w:sz w:val="20"/>
            <w:szCs w:val="20"/>
          </w:rPr>
          <w:t xml:space="preserve">community </w:t>
        </w:r>
        <w:r>
          <w:rPr>
            <w:rFonts w:ascii="Palatino Linotype" w:eastAsia="Palatino Linotype" w:hAnsi="Palatino Linotype" w:cs="Palatino Linotype"/>
            <w:color w:val="000000"/>
            <w:sz w:val="20"/>
            <w:szCs w:val="20"/>
          </w:rPr>
          <w:t xml:space="preserve">(Figure 1B) </w:t>
        </w:r>
        <w:r w:rsidR="00D174D0">
          <w:rPr>
            <w:rFonts w:ascii="Palatino Linotype" w:eastAsia="Palatino Linotype" w:hAnsi="Palatino Linotype" w:cs="Palatino Linotype"/>
            <w:color w:val="000000"/>
            <w:sz w:val="20"/>
            <w:szCs w:val="20"/>
          </w:rPr>
          <w:t>and the discovery that a unique algae was present in this community, in addition</w:t>
        </w:r>
      </w:ins>
      <w:r w:rsidR="00D174D0">
        <w:rPr>
          <w:rFonts w:ascii="Palatino Linotype" w:eastAsia="Palatino Linotype" w:hAnsi="Palatino Linotype" w:cs="Palatino Linotype"/>
          <w:color w:val="000000"/>
          <w:sz w:val="20"/>
          <w:szCs w:val="20"/>
        </w:rPr>
        <w:t xml:space="preserve"> to </w:t>
      </w:r>
      <w:del w:id="62" w:author="Jocelyne DiRuggiero" w:date="2019-03-06T18:53:00Z">
        <w:r w:rsidR="0068645E" w:rsidRPr="00C71EA7">
          <w:delText xml:space="preserve">reliably </w:delText>
        </w:r>
        <w:r w:rsidR="00175B1A" w:rsidRPr="00C71EA7">
          <w:delText>amplify</w:delText>
        </w:r>
      </w:del>
      <w:proofErr w:type="spellStart"/>
      <w:ins w:id="63" w:author="Jocelyne DiRuggiero" w:date="2019-03-06T18:53:00Z">
        <w:r w:rsidR="00D174D0" w:rsidRPr="004D4488">
          <w:rPr>
            <w:rFonts w:ascii="Palatino Linotype" w:eastAsia="Palatino Linotype" w:hAnsi="Palatino Linotype" w:cs="Palatino Linotype"/>
            <w:i/>
            <w:color w:val="000000"/>
            <w:sz w:val="20"/>
            <w:szCs w:val="20"/>
          </w:rPr>
          <w:t>Halobacteria</w:t>
        </w:r>
        <w:proofErr w:type="spellEnd"/>
        <w:r w:rsidR="00D174D0">
          <w:rPr>
            <w:rFonts w:ascii="Palatino Linotype" w:eastAsia="Palatino Linotype" w:hAnsi="Palatino Linotype" w:cs="Palatino Linotype"/>
            <w:color w:val="000000"/>
            <w:sz w:val="20"/>
            <w:szCs w:val="20"/>
          </w:rPr>
          <w:t xml:space="preserve">, </w:t>
        </w:r>
        <w:r w:rsidR="00D174D0" w:rsidRPr="004D4488">
          <w:rPr>
            <w:rFonts w:ascii="Palatino Linotype" w:eastAsia="Palatino Linotype" w:hAnsi="Palatino Linotype" w:cs="Palatino Linotype"/>
            <w:i/>
            <w:color w:val="000000"/>
            <w:sz w:val="20"/>
            <w:szCs w:val="20"/>
          </w:rPr>
          <w:t>Cyanobacteria</w:t>
        </w:r>
        <w:r w:rsidR="00D174D0">
          <w:rPr>
            <w:rFonts w:ascii="Palatino Linotype" w:eastAsia="Palatino Linotype" w:hAnsi="Palatino Linotype" w:cs="Palatino Linotype"/>
            <w:color w:val="000000"/>
            <w:sz w:val="20"/>
            <w:szCs w:val="20"/>
          </w:rPr>
          <w:t xml:space="preserve">, and other heterotrophic bacteria </w:t>
        </w:r>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30</w:t>
        </w:r>
        <w:r>
          <w:rPr>
            <w:rFonts w:ascii="Palatino Linotype" w:eastAsia="Palatino Linotype" w:hAnsi="Palatino Linotype" w:cs="Palatino Linotype"/>
            <w:color w:val="000000"/>
            <w:sz w:val="20"/>
            <w:szCs w:val="20"/>
          </w:rPr>
          <w:t xml:space="preserve">). </w:t>
        </w:r>
        <w:r w:rsidR="001C3053">
          <w:rPr>
            <w:rFonts w:ascii="Palatino Linotype" w:eastAsia="Palatino Linotype" w:hAnsi="Palatino Linotype" w:cs="Palatino Linotype"/>
            <w:color w:val="000000"/>
            <w:sz w:val="20"/>
            <w:szCs w:val="20"/>
          </w:rPr>
          <w:t xml:space="preserve">In the study of </w:t>
        </w:r>
        <w:r w:rsidR="00675A51">
          <w:rPr>
            <w:rFonts w:ascii="Palatino Linotype" w:eastAsia="Palatino Linotype" w:hAnsi="Palatino Linotype" w:cs="Palatino Linotype"/>
            <w:color w:val="000000"/>
            <w:sz w:val="20"/>
            <w:szCs w:val="20"/>
          </w:rPr>
          <w:t>a</w:t>
        </w:r>
        <w:r w:rsidR="001C3053">
          <w:rPr>
            <w:rFonts w:ascii="Palatino Linotype" w:eastAsia="Palatino Linotype" w:hAnsi="Palatino Linotype" w:cs="Palatino Linotype"/>
            <w:color w:val="000000"/>
            <w:sz w:val="20"/>
            <w:szCs w:val="20"/>
          </w:rPr>
          <w:t xml:space="preserve"> </w:t>
        </w:r>
        <w:r w:rsidR="001C3053" w:rsidRPr="001C3053">
          <w:rPr>
            <w:rFonts w:ascii="Palatino Linotype" w:eastAsia="Palatino Linotype" w:hAnsi="Palatino Linotype" w:cs="Palatino Linotype"/>
            <w:color w:val="000000"/>
            <w:sz w:val="20"/>
            <w:szCs w:val="20"/>
          </w:rPr>
          <w:t xml:space="preserve">hypersaline </w:t>
        </w:r>
        <w:r w:rsidR="001C3053">
          <w:rPr>
            <w:rFonts w:ascii="Palatino Linotype" w:eastAsia="Palatino Linotype" w:hAnsi="Palatino Linotype" w:cs="Palatino Linotype"/>
            <w:color w:val="000000"/>
            <w:sz w:val="20"/>
            <w:szCs w:val="20"/>
          </w:rPr>
          <w:t>l</w:t>
        </w:r>
        <w:r w:rsidR="001C3053" w:rsidRPr="001C3053">
          <w:rPr>
            <w:rFonts w:ascii="Palatino Linotype" w:eastAsia="Palatino Linotype" w:hAnsi="Palatino Linotype" w:cs="Palatino Linotype"/>
            <w:color w:val="000000"/>
            <w:sz w:val="20"/>
            <w:szCs w:val="20"/>
          </w:rPr>
          <w:t xml:space="preserve">ake </w:t>
        </w:r>
        <w:r w:rsidR="001C3053">
          <w:rPr>
            <w:rFonts w:ascii="Palatino Linotype" w:eastAsia="Palatino Linotype" w:hAnsi="Palatino Linotype" w:cs="Palatino Linotype"/>
            <w:color w:val="000000"/>
            <w:sz w:val="20"/>
            <w:szCs w:val="20"/>
          </w:rPr>
          <w:t xml:space="preserve">(Figure 1D), </w:t>
        </w:r>
        <w:r w:rsidR="00736EF4">
          <w:rPr>
            <w:rFonts w:ascii="Palatino Linotype" w:eastAsia="Palatino Linotype" w:hAnsi="Palatino Linotype" w:cs="Palatino Linotype"/>
            <w:color w:val="000000"/>
            <w:sz w:val="20"/>
            <w:szCs w:val="20"/>
          </w:rPr>
          <w:t xml:space="preserve">the use of </w:t>
        </w:r>
        <w:r w:rsidR="006315CC">
          <w:rPr>
            <w:rFonts w:ascii="Palatino Linotype" w:eastAsia="Palatino Linotype" w:hAnsi="Palatino Linotype" w:cs="Palatino Linotype"/>
            <w:color w:val="000000"/>
            <w:sz w:val="20"/>
            <w:szCs w:val="20"/>
          </w:rPr>
          <w:t xml:space="preserve">shotgun sequencing </w:t>
        </w:r>
        <w:r w:rsidR="00736EF4">
          <w:rPr>
            <w:rFonts w:ascii="Palatino Linotype" w:eastAsia="Palatino Linotype" w:hAnsi="Palatino Linotype" w:cs="Palatino Linotype"/>
            <w:color w:val="000000"/>
            <w:sz w:val="20"/>
            <w:szCs w:val="20"/>
          </w:rPr>
          <w:t>revealed the</w:t>
        </w:r>
        <w:r w:rsidR="001C3053">
          <w:rPr>
            <w:rFonts w:ascii="Palatino Linotype" w:eastAsia="Palatino Linotype" w:hAnsi="Palatino Linotype" w:cs="Palatino Linotype"/>
            <w:color w:val="000000"/>
            <w:sz w:val="20"/>
            <w:szCs w:val="20"/>
          </w:rPr>
          <w:t xml:space="preserve"> functional redundancy between taxonomically dissimilar communities</w:t>
        </w:r>
        <w:r w:rsidR="006315CC">
          <w:rPr>
            <w:rFonts w:ascii="Palatino Linotype" w:eastAsia="Palatino Linotype" w:hAnsi="Palatino Linotype" w:cs="Palatino Linotype"/>
            <w:color w:val="000000"/>
            <w:sz w:val="20"/>
            <w:szCs w:val="20"/>
          </w:rPr>
          <w:t>, constituted of</w:t>
        </w:r>
      </w:ins>
      <w:r w:rsidR="006315CC">
        <w:rPr>
          <w:rFonts w:ascii="Palatino Linotype" w:eastAsia="Palatino Linotype" w:hAnsi="Palatino Linotype" w:cs="Palatino Linotype"/>
          <w:color w:val="000000"/>
          <w:sz w:val="20"/>
          <w:szCs w:val="20"/>
        </w:rPr>
        <w:t xml:space="preserve"> both </w:t>
      </w:r>
      <w:del w:id="64" w:author="Jocelyne DiRuggiero" w:date="2019-03-06T18:53:00Z">
        <w:r w:rsidR="00175B1A" w:rsidRPr="00C71EA7">
          <w:delText xml:space="preserve">domains with </w:delText>
        </w:r>
        <w:r w:rsidR="004A7B2E" w:rsidRPr="00C71EA7">
          <w:delText>the same set of primers</w:delText>
        </w:r>
        <w:r w:rsidR="00175B1A" w:rsidRPr="00C71EA7">
          <w:delText>.</w:delText>
        </w:r>
      </w:del>
      <w:ins w:id="65" w:author="Jocelyne DiRuggiero" w:date="2019-03-06T18:53:00Z">
        <w:r w:rsidR="006315CC">
          <w:rPr>
            <w:rFonts w:ascii="Palatino Linotype" w:eastAsia="Palatino Linotype" w:hAnsi="Palatino Linotype" w:cs="Palatino Linotype"/>
            <w:color w:val="000000"/>
            <w:sz w:val="20"/>
            <w:szCs w:val="20"/>
          </w:rPr>
          <w:t>bacteria and archaea,</w:t>
        </w:r>
        <w:r w:rsidR="001C3053" w:rsidRPr="001C3053">
          <w:rPr>
            <w:rFonts w:ascii="Palatino Linotype" w:eastAsia="Palatino Linotype" w:hAnsi="Palatino Linotype" w:cs="Palatino Linotype"/>
            <w:color w:val="000000"/>
            <w:sz w:val="20"/>
            <w:szCs w:val="20"/>
          </w:rPr>
          <w:t xml:space="preserve"> </w:t>
        </w:r>
        <w:r w:rsidR="001C3053">
          <w:rPr>
            <w:rFonts w:ascii="Palatino Linotype" w:eastAsia="Palatino Linotype" w:hAnsi="Palatino Linotype" w:cs="Palatino Linotype"/>
            <w:color w:val="000000"/>
            <w:sz w:val="20"/>
            <w:szCs w:val="20"/>
          </w:rPr>
          <w:t xml:space="preserve">along a salinity gradient </w:t>
        </w:r>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31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WMGS also provides DNA sequences that are not targeted by 16S rDNA amplification, including Eukaryotic genomes, DNA viruses, and extra-chromosomal DNA such as plasmids. </w:t>
      </w:r>
      <w:ins w:id="66" w:author="Jocelyne DiRuggiero" w:date="2019-03-06T18:53:00Z">
        <w:r>
          <w:rPr>
            <w:rFonts w:ascii="Palatino Linotype" w:eastAsia="Palatino Linotype" w:hAnsi="Palatino Linotype" w:cs="Palatino Linotype"/>
            <w:color w:val="000000"/>
            <w:sz w:val="20"/>
            <w:szCs w:val="20"/>
          </w:rPr>
          <w:t xml:space="preserve">For example, </w:t>
        </w:r>
        <w:r w:rsidR="00736EF4">
          <w:rPr>
            <w:rFonts w:ascii="Palatino Linotype" w:eastAsia="Palatino Linotype" w:hAnsi="Palatino Linotype" w:cs="Palatino Linotype"/>
            <w:color w:val="000000"/>
            <w:sz w:val="20"/>
            <w:szCs w:val="20"/>
          </w:rPr>
          <w:t xml:space="preserve">in </w:t>
        </w:r>
        <w:r>
          <w:rPr>
            <w:rFonts w:ascii="Palatino Linotype" w:eastAsia="Palatino Linotype" w:hAnsi="Palatino Linotype" w:cs="Palatino Linotype"/>
            <w:color w:val="000000"/>
            <w:sz w:val="20"/>
            <w:szCs w:val="20"/>
          </w:rPr>
          <w:t xml:space="preserve">a study investigating the community composition of </w:t>
        </w:r>
        <w:proofErr w:type="spellStart"/>
        <w:r>
          <w:rPr>
            <w:rFonts w:ascii="Palatino Linotype" w:eastAsia="Palatino Linotype" w:hAnsi="Palatino Linotype" w:cs="Palatino Linotype"/>
            <w:color w:val="000000"/>
            <w:sz w:val="20"/>
            <w:szCs w:val="20"/>
          </w:rPr>
          <w:t>saltern</w:t>
        </w:r>
        <w:proofErr w:type="spellEnd"/>
        <w:r>
          <w:rPr>
            <w:rFonts w:ascii="Palatino Linotype" w:eastAsia="Palatino Linotype" w:hAnsi="Palatino Linotype" w:cs="Palatino Linotype"/>
            <w:color w:val="000000"/>
            <w:sz w:val="20"/>
            <w:szCs w:val="20"/>
          </w:rPr>
          <w:t xml:space="preserve"> ponds (Figure 1A) along a salinity gradient</w:t>
        </w:r>
        <w:r w:rsidR="00736EF4">
          <w:rPr>
            <w:rFonts w:ascii="Palatino Linotype" w:eastAsia="Palatino Linotype" w:hAnsi="Palatino Linotype" w:cs="Palatino Linotype"/>
            <w:color w:val="000000"/>
            <w:sz w:val="20"/>
            <w:szCs w:val="20"/>
          </w:rPr>
          <w:t>, the</w:t>
        </w:r>
        <w:r>
          <w:rPr>
            <w:rFonts w:ascii="Palatino Linotype" w:eastAsia="Palatino Linotype" w:hAnsi="Palatino Linotype" w:cs="Palatino Linotype"/>
            <w:color w:val="000000"/>
            <w:sz w:val="20"/>
            <w:szCs w:val="20"/>
          </w:rPr>
          <w:t xml:space="preserve"> use </w:t>
        </w:r>
        <w:r w:rsidR="00736EF4">
          <w:rPr>
            <w:rFonts w:ascii="Palatino Linotype" w:eastAsia="Palatino Linotype" w:hAnsi="Palatino Linotype" w:cs="Palatino Linotype"/>
            <w:color w:val="000000"/>
            <w:sz w:val="20"/>
            <w:szCs w:val="20"/>
          </w:rPr>
          <w:t xml:space="preserve">of </w:t>
        </w:r>
        <w:r>
          <w:rPr>
            <w:rFonts w:ascii="Palatino Linotype" w:eastAsia="Palatino Linotype" w:hAnsi="Palatino Linotype" w:cs="Palatino Linotype"/>
            <w:color w:val="000000"/>
            <w:sz w:val="20"/>
            <w:szCs w:val="20"/>
          </w:rPr>
          <w:t xml:space="preserve">metagenomics </w:t>
        </w:r>
        <w:r w:rsidR="00736EF4">
          <w:rPr>
            <w:rFonts w:ascii="Palatino Linotype" w:eastAsia="Palatino Linotype" w:hAnsi="Palatino Linotype" w:cs="Palatino Linotype"/>
            <w:color w:val="000000"/>
            <w:sz w:val="20"/>
            <w:szCs w:val="20"/>
          </w:rPr>
          <w:t xml:space="preserve">allowed </w:t>
        </w:r>
        <w:r w:rsidR="00D174D0">
          <w:rPr>
            <w:rFonts w:ascii="Palatino Linotype" w:eastAsia="Palatino Linotype" w:hAnsi="Palatino Linotype" w:cs="Palatino Linotype"/>
            <w:color w:val="000000"/>
            <w:sz w:val="20"/>
            <w:szCs w:val="20"/>
          </w:rPr>
          <w:t>access to both the</w:t>
        </w:r>
        <w:r>
          <w:rPr>
            <w:rFonts w:ascii="Palatino Linotype" w:eastAsia="Palatino Linotype" w:hAnsi="Palatino Linotype" w:cs="Palatino Linotype"/>
            <w:color w:val="000000"/>
            <w:sz w:val="20"/>
            <w:szCs w:val="20"/>
          </w:rPr>
          <w:t xml:space="preserve"> cellular and viral components of the community </w:t>
        </w:r>
        <w:r w:rsidR="00736EF4">
          <w:rPr>
            <w:rFonts w:ascii="Palatino Linotype" w:eastAsia="Palatino Linotype" w:hAnsi="Palatino Linotype" w:cs="Palatino Linotype"/>
            <w:color w:val="000000"/>
            <w:sz w:val="20"/>
            <w:szCs w:val="20"/>
          </w:rPr>
          <w:t>with</w:t>
        </w:r>
        <w:r w:rsidR="00D174D0">
          <w:rPr>
            <w:rFonts w:ascii="Palatino Linotype" w:eastAsia="Palatino Linotype" w:hAnsi="Palatino Linotype" w:cs="Palatino Linotype"/>
            <w:color w:val="000000"/>
            <w:sz w:val="20"/>
            <w:szCs w:val="20"/>
          </w:rPr>
          <w:t>in</w:t>
        </w:r>
        <w:r w:rsidR="00736EF4">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the same sequencing </w:t>
        </w:r>
        <w:r w:rsidR="001C3053">
          <w:rPr>
            <w:rFonts w:ascii="Palatino Linotype" w:eastAsia="Palatino Linotype" w:hAnsi="Palatino Linotype" w:cs="Palatino Linotype"/>
            <w:color w:val="000000"/>
            <w:sz w:val="20"/>
            <w:szCs w:val="20"/>
          </w:rPr>
          <w:t>data</w:t>
        </w:r>
        <w:r>
          <w:rPr>
            <w:rFonts w:ascii="Palatino Linotype" w:eastAsia="Palatino Linotype" w:hAnsi="Palatino Linotype" w:cs="Palatino Linotype"/>
            <w:color w:val="000000"/>
            <w:sz w:val="20"/>
            <w:szCs w:val="20"/>
          </w:rPr>
          <w:t>set</w:t>
        </w:r>
        <w:r w:rsidR="00527B2B">
          <w:rPr>
            <w:rFonts w:ascii="Palatino Linotype" w:eastAsia="Palatino Linotype" w:hAnsi="Palatino Linotype" w:cs="Palatino Linotype"/>
            <w:color w:val="000000"/>
            <w:sz w:val="20"/>
            <w:szCs w:val="20"/>
          </w:rPr>
          <w:t xml:space="preserve">s, revealing </w:t>
        </w:r>
        <w:r w:rsidR="00DB18C1">
          <w:rPr>
            <w:rFonts w:ascii="Palatino Linotype" w:eastAsia="Palatino Linotype" w:hAnsi="Palatino Linotype" w:cs="Palatino Linotype"/>
            <w:color w:val="000000"/>
            <w:sz w:val="20"/>
            <w:szCs w:val="20"/>
          </w:rPr>
          <w:t>increased virus abundance at higher salt concentrations</w:t>
        </w:r>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i/>
            <w:color w:val="000000"/>
            <w:sz w:val="20"/>
            <w:szCs w:val="20"/>
          </w:rPr>
          <w:t>32</w:t>
        </w:r>
        <w:r>
          <w:rPr>
            <w:rFonts w:ascii="Palatino Linotype" w:eastAsia="Palatino Linotype" w:hAnsi="Palatino Linotype" w:cs="Palatino Linotype"/>
            <w:color w:val="000000"/>
            <w:sz w:val="20"/>
            <w:szCs w:val="20"/>
          </w:rPr>
          <w:t xml:space="preserve">). </w:t>
        </w:r>
      </w:ins>
    </w:p>
    <w:p w14:paraId="0EFDA2E9" w14:textId="225D3171"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The reconstruction of viral genomes from hyper-saline environments </w:t>
      </w:r>
      <w:del w:id="67" w:author="Jocelyne DiRuggiero" w:date="2019-03-06T18:53:00Z">
        <w:r w:rsidR="001442E1" w:rsidRPr="00C71EA7">
          <w:delText xml:space="preserve"> and halite endolithic communities </w:delText>
        </w:r>
      </w:del>
      <w:ins w:id="6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33</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using WMGS has resulted in </w:t>
      </w:r>
      <w:del w:id="69" w:author="Jocelyne DiRuggiero" w:date="2019-03-06T18:53:00Z">
        <w:r w:rsidR="001442E1" w:rsidRPr="00C71EA7">
          <w:delText>the</w:delText>
        </w:r>
      </w:del>
      <w:ins w:id="70" w:author="Jocelyne DiRuggiero" w:date="2019-03-06T18:53:00Z">
        <w:r w:rsidR="00DB18C1">
          <w:rPr>
            <w:rFonts w:ascii="Palatino Linotype" w:eastAsia="Palatino Linotype" w:hAnsi="Palatino Linotype" w:cs="Palatino Linotype"/>
            <w:color w:val="000000"/>
            <w:sz w:val="20"/>
            <w:szCs w:val="20"/>
          </w:rPr>
          <w:t>improved</w:t>
        </w:r>
      </w:ins>
      <w:r w:rsidR="00DB18C1">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characterization of </w:t>
      </w:r>
      <w:del w:id="71" w:author="Jocelyne DiRuggiero" w:date="2019-03-06T18:53:00Z">
        <w:r w:rsidR="001442E1" w:rsidRPr="00C71EA7">
          <w:delText>a</w:delText>
        </w:r>
      </w:del>
      <w:ins w:id="72" w:author="Jocelyne DiRuggiero" w:date="2019-03-06T18:53:00Z">
        <w:r w:rsidR="00DB18C1">
          <w:rPr>
            <w:rFonts w:ascii="Palatino Linotype" w:eastAsia="Palatino Linotype" w:hAnsi="Palatino Linotype" w:cs="Palatino Linotype"/>
            <w:color w:val="000000"/>
            <w:sz w:val="20"/>
            <w:szCs w:val="20"/>
          </w:rPr>
          <w:t>this</w:t>
        </w:r>
      </w:ins>
      <w:r w:rsidR="00DB18C1">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major </w:t>
      </w:r>
      <w:del w:id="73" w:author="Jocelyne DiRuggiero" w:date="2019-03-06T18:53:00Z">
        <w:r w:rsidR="001442E1" w:rsidRPr="00C71EA7">
          <w:delText>aspect</w:delText>
        </w:r>
      </w:del>
      <w:ins w:id="74" w:author="Jocelyne DiRuggiero" w:date="2019-03-06T18:53:00Z">
        <w:r w:rsidR="00DB18C1">
          <w:rPr>
            <w:rFonts w:ascii="Palatino Linotype" w:eastAsia="Palatino Linotype" w:hAnsi="Palatino Linotype" w:cs="Palatino Linotype"/>
            <w:color w:val="000000"/>
            <w:sz w:val="20"/>
            <w:szCs w:val="20"/>
          </w:rPr>
          <w:t>component</w:t>
        </w:r>
      </w:ins>
      <w:r w:rsidR="00DB18C1">
        <w:rPr>
          <w:rFonts w:ascii="Palatino Linotype" w:eastAsia="Palatino Linotype" w:hAnsi="Palatino Linotype" w:cs="Palatino Linotype"/>
          <w:color w:val="000000"/>
          <w:sz w:val="20"/>
          <w:szCs w:val="20"/>
        </w:rPr>
        <w:t xml:space="preserve"> of </w:t>
      </w:r>
      <w:r>
        <w:rPr>
          <w:rFonts w:ascii="Palatino Linotype" w:eastAsia="Palatino Linotype" w:hAnsi="Palatino Linotype" w:cs="Palatino Linotype"/>
          <w:color w:val="000000"/>
          <w:sz w:val="20"/>
          <w:szCs w:val="20"/>
        </w:rPr>
        <w:t>halophilic microbiomes</w:t>
      </w:r>
      <w:del w:id="75" w:author="Jocelyne DiRuggiero" w:date="2019-03-06T18:53:00Z">
        <w:r w:rsidR="001442E1" w:rsidRPr="00C71EA7">
          <w:delText xml:space="preserve"> that was </w:delText>
        </w:r>
      </w:del>
      <w:ins w:id="76" w:author="Jocelyne DiRuggiero" w:date="2019-03-06T18:53:00Z">
        <w:r>
          <w:rPr>
            <w:rFonts w:ascii="Palatino Linotype" w:eastAsia="Palatino Linotype" w:hAnsi="Palatino Linotype" w:cs="Palatino Linotype"/>
            <w:color w:val="000000"/>
            <w:sz w:val="20"/>
            <w:szCs w:val="20"/>
          </w:rPr>
          <w:t xml:space="preserve">. While non-shotgun approaches have been used </w:t>
        </w:r>
      </w:ins>
      <w:r>
        <w:rPr>
          <w:rFonts w:ascii="Palatino Linotype" w:eastAsia="Palatino Linotype" w:hAnsi="Palatino Linotype" w:cs="Palatino Linotype"/>
          <w:color w:val="000000"/>
          <w:sz w:val="20"/>
          <w:szCs w:val="20"/>
        </w:rPr>
        <w:t xml:space="preserve">previously </w:t>
      </w:r>
      <w:del w:id="77" w:author="Jocelyne DiRuggiero" w:date="2019-03-06T18:53:00Z">
        <w:r w:rsidR="001442E1" w:rsidRPr="00C71EA7">
          <w:delText>unexplored. Viruses infect</w:delText>
        </w:r>
      </w:del>
      <w:ins w:id="78" w:author="Jocelyne DiRuggiero" w:date="2019-03-06T18:53:00Z">
        <w:r>
          <w:rPr>
            <w:rFonts w:ascii="Palatino Linotype" w:eastAsia="Palatino Linotype" w:hAnsi="Palatino Linotype" w:cs="Palatino Linotype"/>
            <w:color w:val="000000"/>
            <w:sz w:val="20"/>
            <w:szCs w:val="20"/>
          </w:rPr>
          <w:t xml:space="preserve">to characterize halophilic </w:t>
        </w:r>
        <w:proofErr w:type="spellStart"/>
        <w:r>
          <w:rPr>
            <w:rFonts w:ascii="Palatino Linotype" w:eastAsia="Palatino Linotype" w:hAnsi="Palatino Linotype" w:cs="Palatino Linotype"/>
            <w:color w:val="000000"/>
            <w:sz w:val="20"/>
            <w:szCs w:val="20"/>
          </w:rPr>
          <w:t>metaviromes</w:t>
        </w:r>
        <w:proofErr w:type="spellEnd"/>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i/>
            <w:color w:val="000000"/>
            <w:sz w:val="20"/>
            <w:szCs w:val="20"/>
          </w:rPr>
          <w:t>36, 37</w:t>
        </w:r>
        <w:r>
          <w:rPr>
            <w:rFonts w:ascii="Palatino Linotype" w:eastAsia="Palatino Linotype" w:hAnsi="Palatino Linotype" w:cs="Palatino Linotype"/>
            <w:color w:val="000000"/>
            <w:sz w:val="20"/>
            <w:szCs w:val="20"/>
          </w:rPr>
          <w:t xml:space="preserve">), high throughput sequencing empowered </w:t>
        </w:r>
        <w:r w:rsidR="00675A51">
          <w:rPr>
            <w:rFonts w:ascii="Palatino Linotype" w:eastAsia="Palatino Linotype" w:hAnsi="Palatino Linotype" w:cs="Palatino Linotype"/>
            <w:color w:val="000000"/>
            <w:sz w:val="20"/>
            <w:szCs w:val="20"/>
          </w:rPr>
          <w:t xml:space="preserve">a </w:t>
        </w:r>
        <w:r>
          <w:rPr>
            <w:rFonts w:ascii="Palatino Linotype" w:eastAsia="Palatino Linotype" w:hAnsi="Palatino Linotype" w:cs="Palatino Linotype"/>
            <w:color w:val="000000"/>
            <w:sz w:val="20"/>
            <w:szCs w:val="20"/>
          </w:rPr>
          <w:t>more streamlined and unbiased recovery</w:t>
        </w:r>
      </w:ins>
      <w:r>
        <w:rPr>
          <w:rFonts w:ascii="Palatino Linotype" w:eastAsia="Palatino Linotype" w:hAnsi="Palatino Linotype" w:cs="Palatino Linotype"/>
          <w:color w:val="000000"/>
          <w:sz w:val="20"/>
          <w:szCs w:val="20"/>
        </w:rPr>
        <w:t xml:space="preserve"> and </w:t>
      </w:r>
      <w:del w:id="79" w:author="Jocelyne DiRuggiero" w:date="2019-03-06T18:53:00Z">
        <w:r w:rsidR="001442E1" w:rsidRPr="00C71EA7">
          <w:delText>kill microorganisms, effectively playing the role</w:delText>
        </w:r>
      </w:del>
      <w:ins w:id="80" w:author="Jocelyne DiRuggiero" w:date="2019-03-06T18:53:00Z">
        <w:r>
          <w:rPr>
            <w:rFonts w:ascii="Palatino Linotype" w:eastAsia="Palatino Linotype" w:hAnsi="Palatino Linotype" w:cs="Palatino Linotype"/>
            <w:color w:val="000000"/>
            <w:sz w:val="20"/>
            <w:szCs w:val="20"/>
          </w:rPr>
          <w:t>annotation</w:t>
        </w:r>
      </w:ins>
      <w:r>
        <w:rPr>
          <w:rFonts w:ascii="Palatino Linotype" w:eastAsia="Palatino Linotype" w:hAnsi="Palatino Linotype" w:cs="Palatino Linotype"/>
          <w:color w:val="000000"/>
          <w:sz w:val="20"/>
          <w:szCs w:val="20"/>
        </w:rPr>
        <w:t xml:space="preserve"> of </w:t>
      </w:r>
      <w:del w:id="81" w:author="Jocelyne DiRuggiero" w:date="2019-03-06T18:53:00Z">
        <w:r w:rsidR="001442E1" w:rsidRPr="00C71EA7">
          <w:delText>predators</w:delText>
        </w:r>
      </w:del>
      <w:ins w:id="82" w:author="Jocelyne DiRuggiero" w:date="2019-03-06T18:53:00Z">
        <w:r>
          <w:rPr>
            <w:rFonts w:ascii="Palatino Linotype" w:eastAsia="Palatino Linotype" w:hAnsi="Palatino Linotype" w:cs="Palatino Linotype"/>
            <w:color w:val="000000"/>
            <w:sz w:val="20"/>
            <w:szCs w:val="20"/>
          </w:rPr>
          <w:t xml:space="preserve">viral sequences from various types of high-salt environments (Table 1). For example, the investigation of the </w:t>
        </w:r>
        <w:proofErr w:type="spellStart"/>
        <w:r>
          <w:rPr>
            <w:rFonts w:ascii="Palatino Linotype" w:eastAsia="Palatino Linotype" w:hAnsi="Palatino Linotype" w:cs="Palatino Linotype"/>
            <w:color w:val="000000"/>
            <w:sz w:val="20"/>
            <w:szCs w:val="20"/>
          </w:rPr>
          <w:t>metavirome</w:t>
        </w:r>
      </w:ins>
      <w:proofErr w:type="spellEnd"/>
      <w:r>
        <w:rPr>
          <w:rFonts w:ascii="Palatino Linotype" w:eastAsia="Palatino Linotype" w:hAnsi="Palatino Linotype" w:cs="Palatino Linotype"/>
          <w:color w:val="000000"/>
          <w:sz w:val="20"/>
          <w:szCs w:val="20"/>
        </w:rPr>
        <w:t xml:space="preserve"> in </w:t>
      </w:r>
      <w:del w:id="83" w:author="Jocelyne DiRuggiero" w:date="2019-03-06T18:53:00Z">
        <w:r w:rsidR="001442E1" w:rsidRPr="00C71EA7">
          <w:delText>many microbiomes and contributing to nutrient turnover</w:delText>
        </w:r>
        <w:r w:rsidR="003D2652" w:rsidRPr="00C71EA7">
          <w:delText xml:space="preserve"> </w:delText>
        </w:r>
        <w:r w:rsidR="001442E1" w:rsidRPr="00C71EA7">
          <w:delText>. Their lytic activity releases</w:delText>
        </w:r>
      </w:del>
      <w:ins w:id="84" w:author="Jocelyne DiRuggiero" w:date="2019-03-06T18:53:00Z">
        <w:r>
          <w:rPr>
            <w:rFonts w:ascii="Palatino Linotype" w:eastAsia="Palatino Linotype" w:hAnsi="Palatino Linotype" w:cs="Palatino Linotype"/>
            <w:color w:val="000000"/>
            <w:sz w:val="20"/>
            <w:szCs w:val="20"/>
          </w:rPr>
          <w:t xml:space="preserve">deep-sea haloclines (Figure 1E) through non-targeted shotgun sequencing revealed stratification of virus </w:t>
        </w:r>
        <w:r w:rsidR="004C251D">
          <w:rPr>
            <w:rFonts w:ascii="Palatino Linotype" w:eastAsia="Palatino Linotype" w:hAnsi="Palatino Linotype" w:cs="Palatino Linotype"/>
            <w:color w:val="000000"/>
            <w:sz w:val="20"/>
            <w:szCs w:val="20"/>
          </w:rPr>
          <w:t xml:space="preserve">lineages </w:t>
        </w:r>
        <w:r>
          <w:rPr>
            <w:rFonts w:ascii="Palatino Linotype" w:eastAsia="Palatino Linotype" w:hAnsi="Palatino Linotype" w:cs="Palatino Linotype"/>
            <w:color w:val="000000"/>
            <w:sz w:val="20"/>
            <w:szCs w:val="20"/>
          </w:rPr>
          <w:t>along</w:t>
        </w:r>
      </w:ins>
      <w:r>
        <w:rPr>
          <w:rFonts w:ascii="Palatino Linotype" w:eastAsia="Palatino Linotype" w:hAnsi="Palatino Linotype" w:cs="Palatino Linotype"/>
          <w:color w:val="000000"/>
          <w:sz w:val="20"/>
          <w:szCs w:val="20"/>
        </w:rPr>
        <w:t xml:space="preserve"> the </w:t>
      </w:r>
      <w:del w:id="85" w:author="Jocelyne DiRuggiero" w:date="2019-03-06T18:53:00Z">
        <w:r w:rsidR="001442E1" w:rsidRPr="00C71EA7">
          <w:delText>contents</w:delText>
        </w:r>
      </w:del>
      <w:ins w:id="86" w:author="Jocelyne DiRuggiero" w:date="2019-03-06T18:53:00Z">
        <w:r>
          <w:rPr>
            <w:rFonts w:ascii="Palatino Linotype" w:eastAsia="Palatino Linotype" w:hAnsi="Palatino Linotype" w:cs="Palatino Linotype"/>
            <w:color w:val="000000"/>
            <w:sz w:val="20"/>
            <w:szCs w:val="20"/>
          </w:rPr>
          <w:t>salinity gradient</w:t>
        </w:r>
      </w:ins>
      <w:r>
        <w:rPr>
          <w:rFonts w:ascii="Palatino Linotype" w:eastAsia="Palatino Linotype" w:hAnsi="Palatino Linotype" w:cs="Palatino Linotype"/>
          <w:color w:val="000000"/>
          <w:sz w:val="20"/>
          <w:szCs w:val="20"/>
        </w:rPr>
        <w:t xml:space="preserve"> of</w:t>
      </w:r>
      <w:del w:id="87" w:author="Jocelyne DiRuggiero" w:date="2019-03-06T18:53:00Z">
        <w:r w:rsidR="001442E1" w:rsidRPr="00C71EA7">
          <w:delText xml:space="preserve"> cells into</w:delText>
        </w:r>
      </w:del>
      <w:r>
        <w:rPr>
          <w:rFonts w:ascii="Palatino Linotype" w:eastAsia="Palatino Linotype" w:hAnsi="Palatino Linotype" w:cs="Palatino Linotype"/>
          <w:color w:val="000000"/>
          <w:sz w:val="20"/>
          <w:szCs w:val="20"/>
        </w:rPr>
        <w:t xml:space="preserve"> the </w:t>
      </w:r>
      <w:del w:id="88" w:author="Jocelyne DiRuggiero" w:date="2019-03-06T18:53:00Z">
        <w:r w:rsidR="001442E1" w:rsidRPr="00C71EA7">
          <w:delText>environment, making</w:delText>
        </w:r>
      </w:del>
      <w:ins w:id="89" w:author="Jocelyne DiRuggiero" w:date="2019-03-06T18:53:00Z">
        <w:r>
          <w:rPr>
            <w:rFonts w:ascii="Palatino Linotype" w:eastAsia="Palatino Linotype" w:hAnsi="Palatino Linotype" w:cs="Palatino Linotype"/>
            <w:color w:val="000000"/>
            <w:sz w:val="20"/>
            <w:szCs w:val="20"/>
          </w:rPr>
          <w:t>haloclines, likely associated with</w:t>
        </w:r>
      </w:ins>
      <w:r>
        <w:rPr>
          <w:rFonts w:ascii="Palatino Linotype" w:eastAsia="Palatino Linotype" w:hAnsi="Palatino Linotype" w:cs="Palatino Linotype"/>
          <w:color w:val="000000"/>
          <w:sz w:val="20"/>
          <w:szCs w:val="20"/>
        </w:rPr>
        <w:t xml:space="preserve"> their </w:t>
      </w:r>
      <w:del w:id="90" w:author="Jocelyne DiRuggiero" w:date="2019-03-06T18:53:00Z">
        <w:r w:rsidR="001442E1" w:rsidRPr="00C71EA7">
          <w:delText>nutrients available to other members of the community.</w:delText>
        </w:r>
      </w:del>
      <w:ins w:id="91" w:author="Jocelyne DiRuggiero" w:date="2019-03-06T18:53:00Z">
        <w:r>
          <w:rPr>
            <w:rFonts w:ascii="Palatino Linotype" w:eastAsia="Palatino Linotype" w:hAnsi="Palatino Linotype" w:cs="Palatino Linotype"/>
            <w:color w:val="000000"/>
            <w:sz w:val="20"/>
            <w:szCs w:val="20"/>
          </w:rPr>
          <w:t>host-specificity (</w:t>
        </w:r>
        <w:r>
          <w:rPr>
            <w:rFonts w:ascii="Palatino Linotype" w:eastAsia="Palatino Linotype" w:hAnsi="Palatino Linotype" w:cs="Palatino Linotype"/>
            <w:i/>
            <w:color w:val="000000"/>
            <w:sz w:val="20"/>
            <w:szCs w:val="20"/>
          </w:rPr>
          <w:t>38</w:t>
        </w:r>
        <w:r>
          <w:rPr>
            <w:rFonts w:ascii="Palatino Linotype" w:eastAsia="Palatino Linotype" w:hAnsi="Palatino Linotype" w:cs="Palatino Linotype"/>
            <w:color w:val="000000"/>
            <w:sz w:val="20"/>
            <w:szCs w:val="20"/>
          </w:rPr>
          <w:t xml:space="preserve">). In WMGS from solar </w:t>
        </w:r>
        <w:proofErr w:type="spellStart"/>
        <w:r>
          <w:rPr>
            <w:rFonts w:ascii="Palatino Linotype" w:eastAsia="Palatino Linotype" w:hAnsi="Palatino Linotype" w:cs="Palatino Linotype"/>
            <w:color w:val="000000"/>
            <w:sz w:val="20"/>
            <w:szCs w:val="20"/>
          </w:rPr>
          <w:t>salterns</w:t>
        </w:r>
        <w:proofErr w:type="spellEnd"/>
        <w:r>
          <w:rPr>
            <w:rFonts w:ascii="Palatino Linotype" w:eastAsia="Palatino Linotype" w:hAnsi="Palatino Linotype" w:cs="Palatino Linotype"/>
            <w:color w:val="000000"/>
            <w:sz w:val="20"/>
            <w:szCs w:val="20"/>
          </w:rPr>
          <w:t xml:space="preserve"> (Figure 1A),</w:t>
        </w:r>
      </w:ins>
      <w:r>
        <w:rPr>
          <w:rFonts w:ascii="Palatino Linotype" w:eastAsia="Palatino Linotype" w:hAnsi="Palatino Linotype" w:cs="Palatino Linotype"/>
          <w:color w:val="000000"/>
          <w:sz w:val="20"/>
          <w:szCs w:val="20"/>
        </w:rPr>
        <w:t xml:space="preserve"> </w:t>
      </w:r>
      <w:r w:rsidR="00DB18C1">
        <w:rPr>
          <w:rFonts w:ascii="Palatino Linotype" w:eastAsia="Palatino Linotype" w:hAnsi="Palatino Linotype" w:cs="Palatino Linotype"/>
          <w:color w:val="000000"/>
          <w:sz w:val="20"/>
          <w:szCs w:val="20"/>
        </w:rPr>
        <w:t xml:space="preserve">perfect alignments between </w:t>
      </w:r>
      <w:ins w:id="92" w:author="Jocelyne DiRuggiero" w:date="2019-03-06T18:53:00Z">
        <w:r w:rsidR="00DB18C1">
          <w:rPr>
            <w:rFonts w:ascii="Palatino Linotype" w:eastAsia="Palatino Linotype" w:hAnsi="Palatino Linotype" w:cs="Palatino Linotype"/>
            <w:color w:val="000000"/>
            <w:sz w:val="20"/>
            <w:szCs w:val="20"/>
          </w:rPr>
          <w:t xml:space="preserve">the </w:t>
        </w:r>
      </w:ins>
      <w:r w:rsidR="00DB18C1">
        <w:rPr>
          <w:rFonts w:ascii="Palatino Linotype" w:eastAsia="Palatino Linotype" w:hAnsi="Palatino Linotype" w:cs="Palatino Linotype"/>
          <w:color w:val="000000"/>
          <w:sz w:val="20"/>
          <w:szCs w:val="20"/>
        </w:rPr>
        <w:t xml:space="preserve">CRISPR spacers of microorganisms and </w:t>
      </w:r>
      <w:del w:id="93" w:author="Jocelyne DiRuggiero" w:date="2019-03-06T18:53:00Z">
        <w:r w:rsidR="001442E1" w:rsidRPr="00C71EA7">
          <w:delText>virus genomes</w:delText>
        </w:r>
      </w:del>
      <w:ins w:id="94" w:author="Jocelyne DiRuggiero" w:date="2019-03-06T18:53:00Z">
        <w:r w:rsidR="00DB18C1">
          <w:rPr>
            <w:rFonts w:ascii="Palatino Linotype" w:eastAsia="Palatino Linotype" w:hAnsi="Palatino Linotype" w:cs="Palatino Linotype"/>
            <w:color w:val="000000"/>
            <w:sz w:val="20"/>
            <w:szCs w:val="20"/>
          </w:rPr>
          <w:t>viral sequences</w:t>
        </w:r>
      </w:ins>
      <w:r w:rsidR="00DB18C1">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have been used </w:t>
      </w:r>
      <w:del w:id="95" w:author="Jocelyne DiRuggiero" w:date="2019-03-06T18:53:00Z">
        <w:r w:rsidR="001442E1" w:rsidRPr="00C71EA7">
          <w:delText>in solar salterns to infer previous infections,</w:delText>
        </w:r>
      </w:del>
      <w:ins w:id="96" w:author="Jocelyne DiRuggiero" w:date="2019-03-06T18:53:00Z">
        <w:r>
          <w:rPr>
            <w:rFonts w:ascii="Palatino Linotype" w:eastAsia="Palatino Linotype" w:hAnsi="Palatino Linotype" w:cs="Palatino Linotype"/>
            <w:color w:val="000000"/>
            <w:sz w:val="20"/>
            <w:szCs w:val="20"/>
          </w:rPr>
          <w:t>together with di-</w:t>
        </w:r>
      </w:ins>
      <w:r>
        <w:rPr>
          <w:rFonts w:ascii="Palatino Linotype" w:eastAsia="Palatino Linotype" w:hAnsi="Palatino Linotype" w:cs="Palatino Linotype"/>
          <w:color w:val="000000"/>
          <w:sz w:val="20"/>
          <w:szCs w:val="20"/>
        </w:rPr>
        <w:t xml:space="preserve"> and </w:t>
      </w:r>
      <w:del w:id="97" w:author="Jocelyne DiRuggiero" w:date="2019-03-06T18:53:00Z">
        <w:r w:rsidR="001442E1" w:rsidRPr="00C71EA7">
          <w:delText>thus establish</w:delText>
        </w:r>
        <w:r w:rsidR="00F3310E" w:rsidRPr="00C71EA7">
          <w:delText>ing</w:delText>
        </w:r>
        <w:r w:rsidR="001442E1" w:rsidRPr="00C71EA7">
          <w:delText xml:space="preserve"> putative virus-</w:delText>
        </w:r>
      </w:del>
      <w:ins w:id="98" w:author="Jocelyne DiRuggiero" w:date="2019-03-06T18:53:00Z">
        <w:r>
          <w:rPr>
            <w:rFonts w:ascii="Palatino Linotype" w:eastAsia="Palatino Linotype" w:hAnsi="Palatino Linotype" w:cs="Palatino Linotype"/>
            <w:color w:val="000000"/>
            <w:sz w:val="20"/>
            <w:szCs w:val="20"/>
          </w:rPr>
          <w:t xml:space="preserve">tri-nucleotide frequencies to predict and validate </w:t>
        </w:r>
      </w:ins>
      <w:r>
        <w:rPr>
          <w:rFonts w:ascii="Palatino Linotype" w:eastAsia="Palatino Linotype" w:hAnsi="Palatino Linotype" w:cs="Palatino Linotype"/>
          <w:color w:val="000000"/>
          <w:sz w:val="20"/>
          <w:szCs w:val="20"/>
        </w:rPr>
        <w:t xml:space="preserve">host </w:t>
      </w:r>
      <w:del w:id="99" w:author="Jocelyne DiRuggiero" w:date="2019-03-06T18:53:00Z">
        <w:r w:rsidR="001442E1" w:rsidRPr="00C71EA7">
          <w:delText>interactions .</w:delText>
        </w:r>
      </w:del>
      <w:ins w:id="100" w:author="Jocelyne DiRuggiero" w:date="2019-03-06T18:53:00Z">
        <w:r>
          <w:rPr>
            <w:rFonts w:ascii="Palatino Linotype" w:eastAsia="Palatino Linotype" w:hAnsi="Palatino Linotype" w:cs="Palatino Linotype"/>
            <w:color w:val="000000"/>
            <w:sz w:val="20"/>
            <w:szCs w:val="20"/>
          </w:rPr>
          <w:t>specificity among halophilic phages across several locations (</w:t>
        </w:r>
        <w:r>
          <w:rPr>
            <w:rFonts w:ascii="Palatino Linotype" w:eastAsia="Palatino Linotype" w:hAnsi="Palatino Linotype" w:cs="Palatino Linotype"/>
            <w:i/>
            <w:color w:val="000000"/>
            <w:sz w:val="20"/>
            <w:szCs w:val="20"/>
          </w:rPr>
          <w:t>39</w:t>
        </w:r>
        <w:r>
          <w:rPr>
            <w:rFonts w:ascii="Palatino Linotype" w:eastAsia="Palatino Linotype" w:hAnsi="Palatino Linotype" w:cs="Palatino Linotype"/>
            <w:color w:val="000000"/>
            <w:sz w:val="20"/>
            <w:szCs w:val="20"/>
          </w:rPr>
          <w:t xml:space="preserve">). </w:t>
        </w:r>
        <w:r w:rsidR="00675A51">
          <w:rPr>
            <w:rFonts w:ascii="Palatino Linotype" w:eastAsia="Palatino Linotype" w:hAnsi="Palatino Linotype" w:cs="Palatino Linotype"/>
            <w:color w:val="000000"/>
            <w:sz w:val="20"/>
            <w:szCs w:val="20"/>
          </w:rPr>
          <w:t>A</w:t>
        </w:r>
        <w:r>
          <w:rPr>
            <w:rFonts w:ascii="Palatino Linotype" w:eastAsia="Palatino Linotype" w:hAnsi="Palatino Linotype" w:cs="Palatino Linotype"/>
            <w:color w:val="000000"/>
            <w:sz w:val="20"/>
            <w:szCs w:val="20"/>
          </w:rPr>
          <w:t xml:space="preserve">nother study looking at halophilic </w:t>
        </w:r>
        <w:r>
          <w:rPr>
            <w:rFonts w:ascii="Palatino Linotype" w:eastAsia="Palatino Linotype" w:hAnsi="Palatino Linotype" w:cs="Palatino Linotype"/>
            <w:i/>
            <w:color w:val="000000"/>
            <w:sz w:val="20"/>
            <w:szCs w:val="20"/>
          </w:rPr>
          <w:t>Cyanobacteria</w:t>
        </w:r>
      </w:ins>
      <w:r>
        <w:rPr>
          <w:rFonts w:ascii="Palatino Linotype" w:eastAsia="Palatino Linotype" w:hAnsi="Palatino Linotype" w:cs="Palatino Linotype"/>
          <w:color w:val="000000"/>
          <w:sz w:val="20"/>
          <w:szCs w:val="20"/>
        </w:rPr>
        <w:t xml:space="preserve"> in endolithic </w:t>
      </w:r>
      <w:del w:id="101" w:author="Jocelyne DiRuggiero" w:date="2019-03-06T18:53:00Z">
        <w:r w:rsidR="001442E1" w:rsidRPr="00C71EA7">
          <w:delText>halophiles,</w:delText>
        </w:r>
      </w:del>
      <w:ins w:id="102" w:author="Jocelyne DiRuggiero" w:date="2019-03-06T18:53:00Z">
        <w:r>
          <w:rPr>
            <w:rFonts w:ascii="Palatino Linotype" w:eastAsia="Palatino Linotype" w:hAnsi="Palatino Linotype" w:cs="Palatino Linotype"/>
            <w:color w:val="000000"/>
            <w:sz w:val="20"/>
            <w:szCs w:val="20"/>
          </w:rPr>
          <w:t>communities (Figure 1B) used</w:t>
        </w:r>
      </w:ins>
      <w:r>
        <w:rPr>
          <w:rFonts w:ascii="Palatino Linotype" w:eastAsia="Palatino Linotype" w:hAnsi="Palatino Linotype" w:cs="Palatino Linotype"/>
          <w:color w:val="000000"/>
          <w:sz w:val="20"/>
          <w:szCs w:val="20"/>
        </w:rPr>
        <w:t xml:space="preserve"> virus sequences encoded in CRISPR arrays </w:t>
      </w:r>
      <w:del w:id="103" w:author="Jocelyne DiRuggiero" w:date="2019-03-06T18:53:00Z">
        <w:r w:rsidR="001442E1" w:rsidRPr="00C71EA7">
          <w:delText xml:space="preserve">have been used </w:delText>
        </w:r>
      </w:del>
      <w:r>
        <w:rPr>
          <w:rFonts w:ascii="Palatino Linotype" w:eastAsia="Palatino Linotype" w:hAnsi="Palatino Linotype" w:cs="Palatino Linotype"/>
          <w:color w:val="000000"/>
          <w:sz w:val="20"/>
          <w:szCs w:val="20"/>
        </w:rPr>
        <w:t xml:space="preserve">as a high-sensitivity strain signature, </w:t>
      </w:r>
      <w:del w:id="104" w:author="Jocelyne DiRuggiero" w:date="2019-03-06T18:53:00Z">
        <w:r w:rsidR="001442E1" w:rsidRPr="00C71EA7">
          <w:delText>and</w:delText>
        </w:r>
      </w:del>
      <w:ins w:id="105" w:author="Jocelyne DiRuggiero" w:date="2019-03-06T18:53:00Z">
        <w:r>
          <w:rPr>
            <w:rFonts w:ascii="Palatino Linotype" w:eastAsia="Palatino Linotype" w:hAnsi="Palatino Linotype" w:cs="Palatino Linotype"/>
            <w:color w:val="000000"/>
            <w:sz w:val="20"/>
            <w:szCs w:val="20"/>
          </w:rPr>
          <w:t>which</w:t>
        </w:r>
      </w:ins>
      <w:r>
        <w:rPr>
          <w:rFonts w:ascii="Palatino Linotype" w:eastAsia="Palatino Linotype" w:hAnsi="Palatino Linotype" w:cs="Palatino Linotype"/>
          <w:color w:val="000000"/>
          <w:sz w:val="20"/>
          <w:szCs w:val="20"/>
        </w:rPr>
        <w:t xml:space="preserve"> allowed </w:t>
      </w:r>
      <w:ins w:id="106" w:author="Jocelyne DiRuggiero" w:date="2019-03-06T18:53:00Z">
        <w:r>
          <w:rPr>
            <w:rFonts w:ascii="Palatino Linotype" w:eastAsia="Palatino Linotype" w:hAnsi="Palatino Linotype" w:cs="Palatino Linotype"/>
            <w:color w:val="000000"/>
            <w:sz w:val="20"/>
            <w:szCs w:val="20"/>
          </w:rPr>
          <w:t xml:space="preserve">for </w:t>
        </w:r>
      </w:ins>
      <w:r>
        <w:rPr>
          <w:rFonts w:ascii="Palatino Linotype" w:eastAsia="Palatino Linotype" w:hAnsi="Palatino Linotype" w:cs="Palatino Linotype"/>
          <w:color w:val="000000"/>
          <w:sz w:val="20"/>
          <w:szCs w:val="20"/>
        </w:rPr>
        <w:t xml:space="preserve">the tracking of strain dispersal </w:t>
      </w:r>
      <w:del w:id="107" w:author="Jocelyne DiRuggiero" w:date="2019-03-06T18:53:00Z">
        <w:r w:rsidR="001442E1" w:rsidRPr="00C71EA7">
          <w:delText xml:space="preserve">. </w:delText>
        </w:r>
      </w:del>
      <w:ins w:id="108" w:author="Jocelyne DiRuggiero" w:date="2019-03-06T18:53:00Z">
        <w:r>
          <w:rPr>
            <w:rFonts w:ascii="Palatino Linotype" w:eastAsia="Palatino Linotype" w:hAnsi="Palatino Linotype" w:cs="Palatino Linotype"/>
            <w:color w:val="000000"/>
            <w:sz w:val="20"/>
            <w:szCs w:val="20"/>
          </w:rPr>
          <w:t>in the region (</w:t>
        </w:r>
        <w:r>
          <w:rPr>
            <w:rFonts w:ascii="Palatino Linotype" w:eastAsia="Palatino Linotype" w:hAnsi="Palatino Linotype" w:cs="Palatino Linotype"/>
            <w:i/>
            <w:color w:val="000000"/>
            <w:sz w:val="20"/>
            <w:szCs w:val="20"/>
          </w:rPr>
          <w:t>40</w:t>
        </w:r>
        <w:r>
          <w:rPr>
            <w:rFonts w:ascii="Palatino Linotype" w:eastAsia="Palatino Linotype" w:hAnsi="Palatino Linotype" w:cs="Palatino Linotype"/>
            <w:color w:val="000000"/>
            <w:sz w:val="20"/>
            <w:szCs w:val="20"/>
          </w:rPr>
          <w:t>)</w:t>
        </w:r>
      </w:ins>
    </w:p>
    <w:p w14:paraId="335F90D9" w14:textId="15395490"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As previously mentioned, one of the biggest strengths of WMGS is the ability to reconstruct the functional potential of a microbial community. With WMGS, hypersaline water </w:t>
      </w:r>
      <w:del w:id="109" w:author="Jocelyne DiRuggiero" w:date="2019-03-06T18:53:00Z">
        <w:r w:rsidR="001442E1" w:rsidRPr="00C71EA7">
          <w:delText>,</w:delText>
        </w:r>
      </w:del>
      <w:ins w:id="11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8, 41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soil </w:t>
      </w:r>
      <w:del w:id="111" w:author="Jocelyne DiRuggiero" w:date="2019-03-06T18:53:00Z">
        <w:r w:rsidR="001442E1" w:rsidRPr="00C71EA7">
          <w:delText>,</w:delText>
        </w:r>
      </w:del>
      <w:ins w:id="11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and endolithic </w:t>
      </w:r>
      <w:ins w:id="11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microbiomes have been characterized in terms of their </w:t>
      </w:r>
      <w:del w:id="114" w:author="Jocelyne DiRuggiero" w:date="2019-03-06T18:53:00Z">
        <w:r w:rsidR="001442E1" w:rsidRPr="00C71EA7">
          <w:delText>functioning</w:delText>
        </w:r>
      </w:del>
      <w:ins w:id="115" w:author="Jocelyne DiRuggiero" w:date="2019-03-06T18:53:00Z">
        <w:r>
          <w:rPr>
            <w:rFonts w:ascii="Palatino Linotype" w:eastAsia="Palatino Linotype" w:hAnsi="Palatino Linotype" w:cs="Palatino Linotype"/>
            <w:color w:val="000000"/>
            <w:sz w:val="20"/>
            <w:szCs w:val="20"/>
          </w:rPr>
          <w:t>metabolic function</w:t>
        </w:r>
      </w:ins>
      <w:r>
        <w:rPr>
          <w:rFonts w:ascii="Palatino Linotype" w:eastAsia="Palatino Linotype" w:hAnsi="Palatino Linotype" w:cs="Palatino Linotype"/>
          <w:color w:val="000000"/>
          <w:sz w:val="20"/>
          <w:szCs w:val="20"/>
        </w:rPr>
        <w:t xml:space="preserve">, particularly their ability to use a </w:t>
      </w:r>
      <w:ins w:id="116" w:author="Jocelyne DiRuggiero" w:date="2019-03-06T18:53:00Z">
        <w:r w:rsidR="00D174D0">
          <w:rPr>
            <w:rFonts w:ascii="Palatino Linotype" w:eastAsia="Palatino Linotype" w:hAnsi="Palatino Linotype" w:cs="Palatino Linotype"/>
            <w:color w:val="000000"/>
            <w:sz w:val="20"/>
            <w:szCs w:val="20"/>
          </w:rPr>
          <w:t xml:space="preserve">wide </w:t>
        </w:r>
      </w:ins>
      <w:r>
        <w:rPr>
          <w:rFonts w:ascii="Palatino Linotype" w:eastAsia="Palatino Linotype" w:hAnsi="Palatino Linotype" w:cs="Palatino Linotype"/>
          <w:color w:val="000000"/>
          <w:sz w:val="20"/>
          <w:szCs w:val="20"/>
        </w:rPr>
        <w:t>range of energy sources.</w:t>
      </w:r>
      <w:ins w:id="117" w:author="Jocelyne DiRuggiero" w:date="2019-03-06T18:53:00Z">
        <w:r>
          <w:rPr>
            <w:rFonts w:ascii="Palatino Linotype" w:eastAsia="Palatino Linotype" w:hAnsi="Palatino Linotype" w:cs="Palatino Linotype"/>
            <w:color w:val="000000"/>
            <w:sz w:val="20"/>
            <w:szCs w:val="20"/>
          </w:rPr>
          <w:t xml:space="preserve"> </w:t>
        </w:r>
        <w:r w:rsidR="009E26EE">
          <w:rPr>
            <w:rFonts w:ascii="Palatino Linotype" w:eastAsia="Palatino Linotype" w:hAnsi="Palatino Linotype" w:cs="Palatino Linotype"/>
            <w:color w:val="000000"/>
            <w:sz w:val="20"/>
            <w:szCs w:val="20"/>
          </w:rPr>
          <w:t>In particular,</w:t>
        </w:r>
      </w:ins>
      <w:r w:rsidR="009E26EE">
        <w:rPr>
          <w:rFonts w:ascii="Palatino Linotype" w:eastAsia="Palatino Linotype" w:hAnsi="Palatino Linotype" w:cs="Palatino Linotype"/>
          <w:color w:val="000000"/>
          <w:sz w:val="20"/>
          <w:szCs w:val="20"/>
        </w:rPr>
        <w:t xml:space="preserve"> building </w:t>
      </w:r>
      <w:r>
        <w:rPr>
          <w:rFonts w:ascii="Palatino Linotype" w:eastAsia="Palatino Linotype" w:hAnsi="Palatino Linotype" w:cs="Palatino Linotype"/>
          <w:color w:val="000000"/>
          <w:sz w:val="20"/>
          <w:szCs w:val="20"/>
        </w:rPr>
        <w:t xml:space="preserve">on previous culture-dependent methods, systematic functional analysis of halophilic metagenomes led to major improvements in our understanding of halophile osmotic adaptation and evolution </w:t>
      </w:r>
      <w:del w:id="118" w:author="Jocelyne DiRuggiero" w:date="2019-03-06T18:53:00Z">
        <w:r w:rsidR="001442E1" w:rsidRPr="00C71EA7">
          <w:delText>.</w:delText>
        </w:r>
      </w:del>
      <w:ins w:id="11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43</w:t>
        </w:r>
        <w:r>
          <w:rPr>
            <w:rFonts w:ascii="Palatino Linotype" w:eastAsia="Palatino Linotype" w:hAnsi="Palatino Linotype" w:cs="Palatino Linotype"/>
            <w:color w:val="000000"/>
            <w:sz w:val="20"/>
            <w:szCs w:val="20"/>
          </w:rPr>
          <w:t xml:space="preserve">). </w:t>
        </w:r>
        <w:r w:rsidR="00DB18C1">
          <w:rPr>
            <w:rFonts w:ascii="Palatino Linotype" w:eastAsia="Palatino Linotype" w:hAnsi="Palatino Linotype" w:cs="Palatino Linotype"/>
            <w:color w:val="000000"/>
            <w:sz w:val="20"/>
            <w:szCs w:val="20"/>
          </w:rPr>
          <w:t xml:space="preserve">For example, </w:t>
        </w:r>
        <w:r w:rsidR="002C24AD">
          <w:rPr>
            <w:rFonts w:ascii="Palatino Linotype" w:eastAsia="Palatino Linotype" w:hAnsi="Palatino Linotype" w:cs="Palatino Linotype"/>
            <w:color w:val="000000"/>
            <w:sz w:val="20"/>
            <w:szCs w:val="20"/>
          </w:rPr>
          <w:t>longitudinal</w:t>
        </w:r>
        <w:r w:rsidR="00DB18C1">
          <w:rPr>
            <w:rFonts w:ascii="Palatino Linotype" w:eastAsia="Palatino Linotype" w:hAnsi="Palatino Linotype" w:cs="Palatino Linotype"/>
            <w:color w:val="000000"/>
            <w:sz w:val="20"/>
            <w:szCs w:val="20"/>
          </w:rPr>
          <w:t xml:space="preserve"> analysis of halite endolith (Figure 1B) microbiota </w:t>
        </w:r>
        <w:r w:rsidR="002020C9">
          <w:rPr>
            <w:rFonts w:ascii="Palatino Linotype" w:eastAsia="Palatino Linotype" w:hAnsi="Palatino Linotype" w:cs="Palatino Linotype"/>
            <w:color w:val="000000"/>
            <w:sz w:val="20"/>
            <w:szCs w:val="20"/>
          </w:rPr>
          <w:t xml:space="preserve">after a heavy rainfall </w:t>
        </w:r>
        <w:r w:rsidR="00DB18C1">
          <w:rPr>
            <w:rFonts w:ascii="Palatino Linotype" w:eastAsia="Palatino Linotype" w:hAnsi="Palatino Linotype" w:cs="Palatino Linotype"/>
            <w:color w:val="000000"/>
            <w:sz w:val="20"/>
            <w:szCs w:val="20"/>
          </w:rPr>
          <w:t xml:space="preserve">revealed </w:t>
        </w:r>
        <w:r w:rsidR="002C24AD">
          <w:rPr>
            <w:rFonts w:ascii="Palatino Linotype" w:eastAsia="Palatino Linotype" w:hAnsi="Palatino Linotype" w:cs="Palatino Linotype"/>
            <w:color w:val="000000"/>
            <w:sz w:val="20"/>
            <w:szCs w:val="20"/>
          </w:rPr>
          <w:t>meta-</w:t>
        </w:r>
        <w:r w:rsidR="00DB18C1">
          <w:rPr>
            <w:rFonts w:ascii="Palatino Linotype" w:eastAsia="Palatino Linotype" w:hAnsi="Palatino Linotype" w:cs="Palatino Linotype"/>
            <w:color w:val="000000"/>
            <w:sz w:val="20"/>
            <w:szCs w:val="20"/>
          </w:rPr>
          <w:t>proteome</w:t>
        </w:r>
        <w:r w:rsidR="002C24AD">
          <w:rPr>
            <w:rFonts w:ascii="Palatino Linotype" w:eastAsia="Palatino Linotype" w:hAnsi="Palatino Linotype" w:cs="Palatino Linotype"/>
            <w:color w:val="000000"/>
            <w:sz w:val="20"/>
            <w:szCs w:val="20"/>
          </w:rPr>
          <w:t xml:space="preserve"> </w:t>
        </w:r>
        <w:r w:rsidR="002020C9">
          <w:rPr>
            <w:rFonts w:ascii="Palatino Linotype" w:eastAsia="Palatino Linotype" w:hAnsi="Palatino Linotype" w:cs="Palatino Linotype"/>
            <w:color w:val="000000"/>
            <w:sz w:val="20"/>
            <w:szCs w:val="20"/>
          </w:rPr>
          <w:t xml:space="preserve">adaptations to the temporarily decreased salt concentrations </w:t>
        </w:r>
        <w:r w:rsidR="00E35CF3">
          <w:rPr>
            <w:rFonts w:ascii="Palatino Linotype" w:eastAsia="Palatino Linotype" w:hAnsi="Palatino Linotype" w:cs="Palatino Linotype"/>
            <w:color w:val="000000"/>
            <w:sz w:val="20"/>
            <w:szCs w:val="20"/>
          </w:rPr>
          <w:t>(</w:t>
        </w:r>
        <w:r w:rsidR="00DB18C1">
          <w:rPr>
            <w:rFonts w:ascii="Palatino Linotype" w:eastAsia="Palatino Linotype" w:hAnsi="Palatino Linotype" w:cs="Palatino Linotype"/>
            <w:i/>
            <w:color w:val="000000"/>
            <w:sz w:val="20"/>
            <w:szCs w:val="20"/>
          </w:rPr>
          <w:t>42</w:t>
        </w:r>
        <w:r w:rsidR="00DB18C1">
          <w:rPr>
            <w:rFonts w:ascii="Palatino Linotype" w:eastAsia="Palatino Linotype" w:hAnsi="Palatino Linotype" w:cs="Palatino Linotype"/>
            <w:color w:val="000000"/>
            <w:sz w:val="20"/>
            <w:szCs w:val="20"/>
          </w:rPr>
          <w:t>).</w:t>
        </w:r>
      </w:ins>
      <w:r w:rsidR="00DB18C1">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Functional annotation of longitudinal studies of halophiles from </w:t>
      </w:r>
      <w:proofErr w:type="spellStart"/>
      <w:r>
        <w:rPr>
          <w:rFonts w:ascii="Palatino Linotype" w:eastAsia="Palatino Linotype" w:hAnsi="Palatino Linotype" w:cs="Palatino Linotype"/>
          <w:color w:val="000000"/>
          <w:sz w:val="20"/>
          <w:szCs w:val="20"/>
        </w:rPr>
        <w:t>saltern</w:t>
      </w:r>
      <w:proofErr w:type="spellEnd"/>
      <w:r>
        <w:rPr>
          <w:rFonts w:ascii="Palatino Linotype" w:eastAsia="Palatino Linotype" w:hAnsi="Palatino Linotype" w:cs="Palatino Linotype"/>
          <w:color w:val="000000"/>
          <w:sz w:val="20"/>
          <w:szCs w:val="20"/>
        </w:rPr>
        <w:t xml:space="preserve">, hypersaline lake, and salt mineral environments have also led to the characterization of horizontal gene transfers, evolutionary dynamics, and functional adaptations across time and space </w:t>
      </w:r>
      <w:del w:id="120" w:author="Jocelyne DiRuggiero" w:date="2019-03-06T18:53:00Z">
        <w:r w:rsidR="001442E1" w:rsidRPr="00C71EA7">
          <w:delText>.</w:delText>
        </w:r>
      </w:del>
      <w:ins w:id="121"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41, 42, 44, 45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Functional potential profiling also uncovered </w:t>
      </w:r>
      <w:del w:id="122" w:author="Jocelyne DiRuggiero" w:date="2019-03-06T18:53:00Z">
        <w:r w:rsidR="00D5473B" w:rsidRPr="00C71EA7">
          <w:delText xml:space="preserve">the </w:delText>
        </w:r>
      </w:del>
      <w:r>
        <w:rPr>
          <w:rFonts w:ascii="Palatino Linotype" w:eastAsia="Palatino Linotype" w:hAnsi="Palatino Linotype" w:cs="Palatino Linotype"/>
          <w:color w:val="000000"/>
          <w:sz w:val="20"/>
          <w:szCs w:val="20"/>
        </w:rPr>
        <w:t>selective pressures and community functional dynamics</w:t>
      </w:r>
      <w:del w:id="123" w:author="Jocelyne DiRuggiero" w:date="2019-03-06T18:53:00Z">
        <w:r w:rsidR="00A0771F" w:rsidRPr="00C71EA7">
          <w:delText>, which are</w:delText>
        </w:r>
      </w:del>
      <w:ins w:id="124" w:author="Jocelyne DiRuggiero" w:date="2019-03-06T18:53:00Z">
        <w:r w:rsidR="009E26EE">
          <w:rPr>
            <w:rFonts w:ascii="Palatino Linotype" w:eastAsia="Palatino Linotype" w:hAnsi="Palatino Linotype" w:cs="Palatino Linotype"/>
            <w:color w:val="000000"/>
            <w:sz w:val="20"/>
            <w:szCs w:val="20"/>
          </w:rPr>
          <w:t xml:space="preserve"> that </w:t>
        </w:r>
        <w:r w:rsidR="006315CC">
          <w:rPr>
            <w:rFonts w:ascii="Palatino Linotype" w:eastAsia="Palatino Linotype" w:hAnsi="Palatino Linotype" w:cs="Palatino Linotype"/>
            <w:color w:val="000000"/>
            <w:sz w:val="20"/>
            <w:szCs w:val="20"/>
          </w:rPr>
          <w:t>were</w:t>
        </w:r>
      </w:ins>
      <w:r w:rsidR="006315CC">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not possible to investigate through taxonomy alone due to high functional redundancy. </w:t>
      </w:r>
      <w:ins w:id="125" w:author="Jocelyne DiRuggiero" w:date="2019-03-06T18:53:00Z">
        <w:r>
          <w:rPr>
            <w:rFonts w:ascii="Palatino Linotype" w:eastAsia="Palatino Linotype" w:hAnsi="Palatino Linotype" w:cs="Palatino Linotype"/>
            <w:color w:val="000000"/>
            <w:sz w:val="20"/>
            <w:szCs w:val="20"/>
          </w:rPr>
          <w:t>For example, investigation of metagenomes from hypersaline soils (Figure 1F) allowed researchers to uncover core differences in the functioning of its communities compared to the more homogeneous aquatic hypersaline environments, stemming from nutrient scarcity, limited mobility, and niche stratification (</w:t>
        </w:r>
        <w:r>
          <w:rPr>
            <w:rFonts w:ascii="Palatino Linotype" w:eastAsia="Palatino Linotype" w:hAnsi="Palatino Linotype" w:cs="Palatino Linotype"/>
            <w:i/>
            <w:color w:val="000000"/>
            <w:sz w:val="20"/>
            <w:szCs w:val="20"/>
          </w:rPr>
          <w:t>4</w:t>
        </w:r>
        <w:r>
          <w:rPr>
            <w:rFonts w:ascii="Palatino Linotype" w:eastAsia="Palatino Linotype" w:hAnsi="Palatino Linotype" w:cs="Palatino Linotype"/>
            <w:color w:val="000000"/>
            <w:sz w:val="20"/>
            <w:szCs w:val="20"/>
          </w:rPr>
          <w:t xml:space="preserve">). In </w:t>
        </w:r>
        <w:r w:rsidR="00490195">
          <w:rPr>
            <w:rFonts w:ascii="Palatino Linotype" w:eastAsia="Palatino Linotype" w:hAnsi="Palatino Linotype" w:cs="Palatino Linotype"/>
            <w:color w:val="000000"/>
            <w:sz w:val="20"/>
            <w:szCs w:val="20"/>
          </w:rPr>
          <w:t xml:space="preserve">a </w:t>
        </w:r>
        <w:r>
          <w:rPr>
            <w:rFonts w:ascii="Palatino Linotype" w:eastAsia="Palatino Linotype" w:hAnsi="Palatino Linotype" w:cs="Palatino Linotype"/>
            <w:color w:val="000000"/>
            <w:sz w:val="20"/>
            <w:szCs w:val="20"/>
          </w:rPr>
          <w:t xml:space="preserve">metagenomic study of phototropic hypersaline microbial mats (Figure 1C), </w:t>
        </w:r>
        <w:r>
          <w:rPr>
            <w:rFonts w:ascii="Palatino Linotype" w:eastAsia="Palatino Linotype" w:hAnsi="Palatino Linotype" w:cs="Palatino Linotype"/>
            <w:color w:val="000000"/>
            <w:sz w:val="20"/>
            <w:szCs w:val="20"/>
          </w:rPr>
          <w:lastRenderedPageBreak/>
          <w:t>functional annotation and pathway quantitation led to a better understanding of energy and nutrient capture and cycling between layers of the mat (</w:t>
        </w:r>
        <w:r>
          <w:rPr>
            <w:rFonts w:ascii="Palatino Linotype" w:eastAsia="Palatino Linotype" w:hAnsi="Palatino Linotype" w:cs="Palatino Linotype"/>
            <w:i/>
            <w:color w:val="000000"/>
            <w:sz w:val="20"/>
            <w:szCs w:val="20"/>
          </w:rPr>
          <w:t>46</w:t>
        </w:r>
        <w:r>
          <w:rPr>
            <w:rFonts w:ascii="Palatino Linotype" w:eastAsia="Palatino Linotype" w:hAnsi="Palatino Linotype" w:cs="Palatino Linotype"/>
            <w:color w:val="000000"/>
            <w:sz w:val="20"/>
            <w:szCs w:val="20"/>
          </w:rPr>
          <w:t xml:space="preserve">). In particular, identification of MAGs with complementary parts of nitrogen and sulfur metabolism pathways suggested dependence on metabolite exchange between community members. Functional potential investigation of microbial communities of solar </w:t>
        </w:r>
        <w:proofErr w:type="spellStart"/>
        <w:r>
          <w:rPr>
            <w:rFonts w:ascii="Palatino Linotype" w:eastAsia="Palatino Linotype" w:hAnsi="Palatino Linotype" w:cs="Palatino Linotype"/>
            <w:color w:val="000000"/>
            <w:sz w:val="20"/>
            <w:szCs w:val="20"/>
          </w:rPr>
          <w:t>saltern</w:t>
        </w:r>
        <w:proofErr w:type="spellEnd"/>
        <w:r>
          <w:rPr>
            <w:rFonts w:ascii="Palatino Linotype" w:eastAsia="Palatino Linotype" w:hAnsi="Palatino Linotype" w:cs="Palatino Linotype"/>
            <w:color w:val="000000"/>
            <w:sz w:val="20"/>
            <w:szCs w:val="20"/>
          </w:rPr>
          <w:t xml:space="preserve"> ponds (Figure 1A) revealed higher prevalence of DNA replication and repair machinery in communities found in saturated brine compared to sub-saturated saline environments (</w:t>
        </w:r>
        <w:r>
          <w:rPr>
            <w:rFonts w:ascii="Palatino Linotype" w:eastAsia="Palatino Linotype" w:hAnsi="Palatino Linotype" w:cs="Palatino Linotype"/>
            <w:i/>
            <w:color w:val="000000"/>
            <w:sz w:val="20"/>
            <w:szCs w:val="20"/>
          </w:rPr>
          <w:t>32</w:t>
        </w:r>
        <w:r>
          <w:rPr>
            <w:rFonts w:ascii="Palatino Linotype" w:eastAsia="Palatino Linotype" w:hAnsi="Palatino Linotype" w:cs="Palatino Linotype"/>
            <w:color w:val="000000"/>
            <w:sz w:val="20"/>
            <w:szCs w:val="20"/>
          </w:rPr>
          <w:t xml:space="preserve">). </w:t>
        </w:r>
      </w:ins>
      <w:r>
        <w:rPr>
          <w:rFonts w:ascii="Palatino Linotype" w:eastAsia="Palatino Linotype" w:hAnsi="Palatino Linotype" w:cs="Palatino Linotype"/>
          <w:color w:val="000000"/>
          <w:sz w:val="20"/>
          <w:szCs w:val="20"/>
        </w:rPr>
        <w:t xml:space="preserve">With WMGS analysis rapidly improving and halophile databases rapidly growing </w:t>
      </w:r>
      <w:del w:id="126" w:author="Jocelyne DiRuggiero" w:date="2019-03-06T18:53:00Z">
        <w:r w:rsidR="001442E1" w:rsidRPr="00C71EA7">
          <w:delText>,</w:delText>
        </w:r>
      </w:del>
      <w:ins w:id="12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more breakthroughs will follow. </w:t>
      </w:r>
    </w:p>
    <w:p w14:paraId="7444A441" w14:textId="12951517"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Another major aspect of metagenomics facilitated by WMGS is the reconstruction of novel individual genomes of halophiles. This is particularly important because extreme halophiles, and extremophiles in general, have been difficult to isolate due to specific growth conditions requirements, symbiotic relationships, and cross-species functional pathways </w:t>
      </w:r>
      <w:del w:id="128" w:author="Jocelyne DiRuggiero" w:date="2019-03-06T18:53:00Z">
        <w:r w:rsidR="001442E1" w:rsidRPr="00C71EA7">
          <w:delText>.</w:delText>
        </w:r>
      </w:del>
      <w:ins w:id="12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 binning of metagenomics assemblies has enabled researchers to recover hundreds of halophilic MAGs in the past decade </w:t>
      </w:r>
      <w:ins w:id="13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with many belonging to previously unknown orders or even phyla</w:t>
      </w:r>
      <w:del w:id="131" w:author="Jocelyne DiRuggiero" w:date="2019-03-06T18:53:00Z">
        <w:r w:rsidR="001442E1" w:rsidRPr="00C71EA7">
          <w:delText>.</w:delText>
        </w:r>
      </w:del>
      <w:ins w:id="132" w:author="Jocelyne DiRuggiero" w:date="2019-03-06T18:53:00Z">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i/>
            <w:color w:val="000000"/>
            <w:sz w:val="20"/>
            <w:szCs w:val="20"/>
          </w:rPr>
          <w:t>49</w:t>
        </w:r>
        <w:r>
          <w:rPr>
            <w:rFonts w:ascii="Palatino Linotype" w:eastAsia="Palatino Linotype" w:hAnsi="Palatino Linotype" w:cs="Palatino Linotype"/>
            <w:color w:val="000000"/>
            <w:sz w:val="20"/>
            <w:szCs w:val="20"/>
          </w:rPr>
          <w:t>). For example, metagenomic binning of WMGS data from lake Tyrel resulted in</w:t>
        </w:r>
      </w:ins>
      <w:r>
        <w:rPr>
          <w:rFonts w:ascii="Palatino Linotype" w:eastAsia="Palatino Linotype" w:hAnsi="Palatino Linotype" w:cs="Palatino Linotype"/>
          <w:color w:val="000000"/>
          <w:sz w:val="20"/>
          <w:szCs w:val="20"/>
        </w:rPr>
        <w:t xml:space="preserve"> the recovery of near-complete genomes </w:t>
      </w:r>
      <w:del w:id="133" w:author="Jocelyne DiRuggiero" w:date="2019-03-06T18:53:00Z">
        <w:r w:rsidR="001442E1" w:rsidRPr="00C71EA7">
          <w:delText xml:space="preserve">of </w:delText>
        </w:r>
      </w:del>
      <w:ins w:id="134" w:author="Jocelyne DiRuggiero" w:date="2019-03-06T18:53:00Z">
        <w:r>
          <w:rPr>
            <w:rFonts w:ascii="Palatino Linotype" w:eastAsia="Palatino Linotype" w:hAnsi="Palatino Linotype" w:cs="Palatino Linotype"/>
            <w:color w:val="000000"/>
            <w:sz w:val="20"/>
            <w:szCs w:val="20"/>
          </w:rPr>
          <w:t xml:space="preserve">from a new clade </w:t>
        </w:r>
      </w:ins>
      <w:proofErr w:type="spellStart"/>
      <w:r>
        <w:rPr>
          <w:rFonts w:ascii="Palatino Linotype" w:eastAsia="Palatino Linotype" w:hAnsi="Palatino Linotype" w:cs="Palatino Linotype"/>
          <w:i/>
          <w:color w:val="000000"/>
          <w:sz w:val="20"/>
          <w:szCs w:val="20"/>
        </w:rPr>
        <w:t>Nanohaloarchaea</w:t>
      </w:r>
      <w:proofErr w:type="spellEnd"/>
      <w:r>
        <w:rPr>
          <w:rFonts w:ascii="Palatino Linotype" w:eastAsia="Palatino Linotype" w:hAnsi="Palatino Linotype" w:cs="Palatino Linotype"/>
          <w:i/>
          <w:color w:val="000000"/>
          <w:sz w:val="20"/>
          <w:szCs w:val="20"/>
        </w:rPr>
        <w:t xml:space="preserve"> </w:t>
      </w:r>
      <w:ins w:id="135"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50</w:t>
        </w:r>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w:t>
        </w:r>
        <w:r>
          <w:rPr>
            <w:rFonts w:ascii="Palatino Linotype" w:eastAsia="Palatino Linotype" w:hAnsi="Palatino Linotype" w:cs="Palatino Linotype"/>
            <w:color w:val="000000"/>
            <w:sz w:val="20"/>
            <w:szCs w:val="20"/>
          </w:rPr>
          <w:t xml:space="preserve"> Similarly, metagenomic binning of solar </w:t>
        </w:r>
        <w:proofErr w:type="spellStart"/>
        <w:r>
          <w:rPr>
            <w:rFonts w:ascii="Palatino Linotype" w:eastAsia="Palatino Linotype" w:hAnsi="Palatino Linotype" w:cs="Palatino Linotype"/>
            <w:color w:val="000000"/>
            <w:sz w:val="20"/>
            <w:szCs w:val="20"/>
          </w:rPr>
          <w:t>saltern</w:t>
        </w:r>
        <w:proofErr w:type="spellEnd"/>
        <w:r>
          <w:rPr>
            <w:rFonts w:ascii="Palatino Linotype" w:eastAsia="Palatino Linotype" w:hAnsi="Palatino Linotype" w:cs="Palatino Linotype"/>
            <w:color w:val="000000"/>
            <w:sz w:val="20"/>
            <w:szCs w:val="20"/>
          </w:rPr>
          <w:t xml:space="preserve"> metagenomes </w:t>
        </w:r>
        <w:r w:rsidR="006315CC">
          <w:rPr>
            <w:rFonts w:ascii="Palatino Linotype" w:eastAsia="Palatino Linotype" w:hAnsi="Palatino Linotype" w:cs="Palatino Linotype"/>
            <w:color w:val="000000"/>
            <w:sz w:val="20"/>
            <w:szCs w:val="20"/>
          </w:rPr>
          <w:t xml:space="preserve">uncovered </w:t>
        </w:r>
        <w:r>
          <w:rPr>
            <w:rFonts w:ascii="Palatino Linotype" w:eastAsia="Palatino Linotype" w:hAnsi="Palatino Linotype" w:cs="Palatino Linotype"/>
            <w:color w:val="000000"/>
            <w:sz w:val="20"/>
            <w:szCs w:val="20"/>
          </w:rPr>
          <w:t xml:space="preserve">several novel lineages of </w:t>
        </w:r>
        <w:proofErr w:type="spellStart"/>
        <w:r>
          <w:rPr>
            <w:rFonts w:ascii="Palatino Linotype" w:eastAsia="Palatino Linotype" w:hAnsi="Palatino Linotype" w:cs="Palatino Linotype"/>
            <w:i/>
            <w:color w:val="000000"/>
            <w:sz w:val="20"/>
            <w:szCs w:val="20"/>
          </w:rPr>
          <w:t>Euryarchaeota</w:t>
        </w:r>
        <w:proofErr w:type="spellEnd"/>
        <w:r>
          <w:rPr>
            <w:rFonts w:ascii="Palatino Linotype" w:eastAsia="Palatino Linotype" w:hAnsi="Palatino Linotype" w:cs="Palatino Linotype"/>
            <w:color w:val="000000"/>
            <w:sz w:val="20"/>
            <w:szCs w:val="20"/>
          </w:rPr>
          <w:t xml:space="preserve">, </w:t>
        </w:r>
        <w:proofErr w:type="spellStart"/>
        <w:r>
          <w:rPr>
            <w:rFonts w:ascii="Palatino Linotype" w:eastAsia="Palatino Linotype" w:hAnsi="Palatino Linotype" w:cs="Palatino Linotype"/>
            <w:i/>
            <w:color w:val="000000"/>
            <w:sz w:val="20"/>
            <w:szCs w:val="20"/>
          </w:rPr>
          <w:t>Nanohaloarchaea</w:t>
        </w:r>
        <w:proofErr w:type="spellEnd"/>
        <w:r>
          <w:rPr>
            <w:rFonts w:ascii="Palatino Linotype" w:eastAsia="Palatino Linotype" w:hAnsi="Palatino Linotype" w:cs="Palatino Linotype"/>
            <w:color w:val="000000"/>
            <w:sz w:val="20"/>
            <w:szCs w:val="20"/>
          </w:rPr>
          <w:t xml:space="preserve">, </w:t>
        </w:r>
      </w:ins>
      <w:r>
        <w:rPr>
          <w:rFonts w:ascii="Palatino Linotype" w:eastAsia="Palatino Linotype" w:hAnsi="Palatino Linotype" w:cs="Palatino Linotype"/>
          <w:color w:val="000000"/>
          <w:sz w:val="20"/>
          <w:szCs w:val="20"/>
        </w:rPr>
        <w:t xml:space="preserve">and </w:t>
      </w:r>
      <w:del w:id="136" w:author="Jocelyne DiRuggiero" w:date="2019-03-06T18:53:00Z">
        <w:r w:rsidR="001442E1" w:rsidRPr="00C71EA7">
          <w:rPr>
            <w:i/>
          </w:rPr>
          <w:delText>Halobacteria</w:delText>
        </w:r>
        <w:r w:rsidR="001442E1" w:rsidRPr="00C71EA7">
          <w:delText xml:space="preserve"> from metagenomics samples has improved our overall understanding of halophilic microbiomes, while empowering future research by expanding existing taxonomic and</w:delText>
        </w:r>
      </w:del>
      <w:proofErr w:type="spellStart"/>
      <w:ins w:id="137" w:author="Jocelyne DiRuggiero" w:date="2019-03-06T18:53:00Z">
        <w:r>
          <w:rPr>
            <w:rFonts w:ascii="Palatino Linotype" w:eastAsia="Palatino Linotype" w:hAnsi="Palatino Linotype" w:cs="Palatino Linotype"/>
            <w:i/>
            <w:color w:val="000000"/>
            <w:sz w:val="20"/>
            <w:szCs w:val="20"/>
          </w:rPr>
          <w:t>Gammaproteobacteria</w:t>
        </w:r>
        <w:proofErr w:type="spellEnd"/>
        <w:r w:rsidR="00593EEC">
          <w:rPr>
            <w:rFonts w:ascii="Palatino Linotype" w:eastAsia="Palatino Linotype" w:hAnsi="Palatino Linotype" w:cs="Palatino Linotype"/>
            <w:color w:val="000000"/>
            <w:sz w:val="20"/>
            <w:szCs w:val="20"/>
          </w:rPr>
          <w:t>.</w:t>
        </w:r>
      </w:ins>
      <w:r w:rsidR="00593EEC">
        <w:rPr>
          <w:rFonts w:ascii="Palatino Linotype" w:eastAsia="Palatino Linotype" w:hAnsi="Palatino Linotype" w:cs="Palatino Linotype"/>
          <w:color w:val="000000"/>
          <w:sz w:val="20"/>
          <w:szCs w:val="20"/>
        </w:rPr>
        <w:t xml:space="preserve"> </w:t>
      </w:r>
      <w:r w:rsidR="00D174D0">
        <w:rPr>
          <w:rFonts w:ascii="Palatino Linotype" w:eastAsia="Palatino Linotype" w:hAnsi="Palatino Linotype" w:cs="Palatino Linotype"/>
          <w:color w:val="000000"/>
          <w:sz w:val="20"/>
          <w:szCs w:val="20"/>
        </w:rPr>
        <w:t>Functional a</w:t>
      </w:r>
      <w:r w:rsidR="00593EEC">
        <w:rPr>
          <w:rFonts w:ascii="Palatino Linotype" w:eastAsia="Palatino Linotype" w:hAnsi="Palatino Linotype" w:cs="Palatino Linotype"/>
          <w:color w:val="000000"/>
          <w:sz w:val="20"/>
          <w:szCs w:val="20"/>
        </w:rPr>
        <w:t xml:space="preserve">nnotation </w:t>
      </w:r>
      <w:del w:id="138" w:author="Jocelyne DiRuggiero" w:date="2019-03-06T18:53:00Z">
        <w:r w:rsidR="001442E1" w:rsidRPr="00C71EA7">
          <w:delText>databases .</w:delText>
        </w:r>
      </w:del>
      <w:ins w:id="139" w:author="Jocelyne DiRuggiero" w:date="2019-03-06T18:53:00Z">
        <w:r w:rsidR="00593EEC">
          <w:rPr>
            <w:rFonts w:ascii="Palatino Linotype" w:eastAsia="Palatino Linotype" w:hAnsi="Palatino Linotype" w:cs="Palatino Linotype"/>
            <w:color w:val="000000"/>
            <w:sz w:val="20"/>
            <w:szCs w:val="20"/>
          </w:rPr>
          <w:t xml:space="preserve">of </w:t>
        </w:r>
        <w:r w:rsidR="006315CC">
          <w:rPr>
            <w:rFonts w:ascii="Palatino Linotype" w:eastAsia="Palatino Linotype" w:hAnsi="Palatino Linotype" w:cs="Palatino Linotype"/>
            <w:color w:val="000000"/>
            <w:sz w:val="20"/>
            <w:szCs w:val="20"/>
          </w:rPr>
          <w:t>these novel lineages</w:t>
        </w:r>
        <w:r w:rsidR="00593EEC">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allowed researchers to infer their metabolic functions within the microbiome (</w:t>
        </w:r>
        <w:r>
          <w:rPr>
            <w:rFonts w:ascii="Palatino Linotype" w:eastAsia="Palatino Linotype" w:hAnsi="Palatino Linotype" w:cs="Palatino Linotype"/>
            <w:i/>
            <w:color w:val="000000"/>
            <w:sz w:val="20"/>
            <w:szCs w:val="20"/>
          </w:rPr>
          <w:t>51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 a </w:t>
      </w:r>
      <w:del w:id="140" w:author="Jocelyne DiRuggiero" w:date="2019-03-06T18:53:00Z">
        <w:r w:rsidR="001442E1" w:rsidRPr="00C71EA7">
          <w:delText>positive-feedback loop</w:delText>
        </w:r>
      </w:del>
      <w:ins w:id="141" w:author="Jocelyne DiRuggiero" w:date="2019-03-06T18:53:00Z">
        <w:r>
          <w:rPr>
            <w:rFonts w:ascii="Palatino Linotype" w:eastAsia="Palatino Linotype" w:hAnsi="Palatino Linotype" w:cs="Palatino Linotype"/>
            <w:color w:val="000000"/>
            <w:sz w:val="20"/>
            <w:szCs w:val="20"/>
          </w:rPr>
          <w:t xml:space="preserve">halite endolith (Figure 1B) longitudinal study following a rare rain, </w:t>
        </w:r>
        <w:r w:rsidR="00593EEC">
          <w:rPr>
            <w:rFonts w:ascii="Palatino Linotype" w:eastAsia="Palatino Linotype" w:hAnsi="Palatino Linotype" w:cs="Palatino Linotype"/>
            <w:color w:val="000000"/>
            <w:sz w:val="20"/>
            <w:szCs w:val="20"/>
          </w:rPr>
          <w:t xml:space="preserve">community composition at the strain-level was interrogated by </w:t>
        </w:r>
        <w:r>
          <w:rPr>
            <w:rFonts w:ascii="Palatino Linotype" w:eastAsia="Palatino Linotype" w:hAnsi="Palatino Linotype" w:cs="Palatino Linotype"/>
            <w:color w:val="000000"/>
            <w:sz w:val="20"/>
            <w:szCs w:val="20"/>
          </w:rPr>
          <w:t>genome-resolved metagenomics</w:t>
        </w:r>
        <w:r w:rsidR="00593EEC">
          <w:rPr>
            <w:rFonts w:ascii="Palatino Linotype" w:eastAsia="Palatino Linotype" w:hAnsi="Palatino Linotype" w:cs="Palatino Linotype"/>
            <w:color w:val="000000"/>
            <w:sz w:val="20"/>
            <w:szCs w:val="20"/>
          </w:rPr>
          <w:t>,</w:t>
        </w:r>
        <w:r>
          <w:rPr>
            <w:rFonts w:ascii="Palatino Linotype" w:eastAsia="Palatino Linotype" w:hAnsi="Palatino Linotype" w:cs="Palatino Linotype"/>
            <w:color w:val="000000"/>
            <w:sz w:val="20"/>
            <w:szCs w:val="20"/>
          </w:rPr>
          <w:t xml:space="preserve"> le</w:t>
        </w:r>
        <w:r w:rsidR="00593EEC">
          <w:rPr>
            <w:rFonts w:ascii="Palatino Linotype" w:eastAsia="Palatino Linotype" w:hAnsi="Palatino Linotype" w:cs="Palatino Linotype"/>
            <w:color w:val="000000"/>
            <w:sz w:val="20"/>
            <w:szCs w:val="20"/>
          </w:rPr>
          <w:t>a</w:t>
        </w:r>
        <w:r>
          <w:rPr>
            <w:rFonts w:ascii="Palatino Linotype" w:eastAsia="Palatino Linotype" w:hAnsi="Palatino Linotype" w:cs="Palatino Linotype"/>
            <w:color w:val="000000"/>
            <w:sz w:val="20"/>
            <w:szCs w:val="20"/>
          </w:rPr>
          <w:t>d</w:t>
        </w:r>
        <w:r w:rsidR="00593EEC">
          <w:rPr>
            <w:rFonts w:ascii="Palatino Linotype" w:eastAsia="Palatino Linotype" w:hAnsi="Palatino Linotype" w:cs="Palatino Linotype"/>
            <w:color w:val="000000"/>
            <w:sz w:val="20"/>
            <w:szCs w:val="20"/>
          </w:rPr>
          <w:t>ing</w:t>
        </w:r>
        <w:r>
          <w:rPr>
            <w:rFonts w:ascii="Palatino Linotype" w:eastAsia="Palatino Linotype" w:hAnsi="Palatino Linotype" w:cs="Palatino Linotype"/>
            <w:color w:val="000000"/>
            <w:sz w:val="20"/>
            <w:szCs w:val="20"/>
          </w:rPr>
          <w:t xml:space="preserve"> to a general model of fine-scale taxonomic rearrangement of microbial communities following acute perturbations (</w:t>
        </w:r>
        <w:r>
          <w:rPr>
            <w:rFonts w:ascii="Palatino Linotype" w:eastAsia="Palatino Linotype" w:hAnsi="Palatino Linotype" w:cs="Palatino Linotype"/>
            <w:i/>
            <w:color w:val="000000"/>
            <w:sz w:val="20"/>
            <w:szCs w:val="20"/>
          </w:rPr>
          <w:t>42</w:t>
        </w:r>
        <w:r>
          <w:rPr>
            <w:rFonts w:ascii="Palatino Linotype" w:eastAsia="Palatino Linotype" w:hAnsi="Palatino Linotype" w:cs="Palatino Linotype"/>
            <w:color w:val="000000"/>
            <w:sz w:val="20"/>
            <w:szCs w:val="20"/>
          </w:rPr>
          <w:t>). In addition to these individual discoveries</w:t>
        </w:r>
      </w:ins>
      <w:r>
        <w:rPr>
          <w:rFonts w:ascii="Palatino Linotype" w:eastAsia="Palatino Linotype" w:hAnsi="Palatino Linotype" w:cs="Palatino Linotype"/>
          <w:color w:val="000000"/>
          <w:sz w:val="20"/>
          <w:szCs w:val="20"/>
        </w:rPr>
        <w:t>, the rapidly increasing number of annotated reference halophile genomes is allowing for more accurate taxonomic and functional annotation in halophilic microbiomes</w:t>
      </w:r>
      <w:del w:id="142" w:author="Jocelyne DiRuggiero" w:date="2019-03-06T18:53:00Z">
        <w:r w:rsidR="001442E1" w:rsidRPr="00C71EA7">
          <w:delText>.</w:delText>
        </w:r>
      </w:del>
      <w:ins w:id="143" w:author="Jocelyne DiRuggiero" w:date="2019-03-06T18:53:00Z">
        <w:r>
          <w:rPr>
            <w:rFonts w:ascii="Palatino Linotype" w:eastAsia="Palatino Linotype" w:hAnsi="Palatino Linotype" w:cs="Palatino Linotype"/>
            <w:color w:val="000000"/>
            <w:sz w:val="20"/>
            <w:szCs w:val="20"/>
          </w:rPr>
          <w:t>, propelling the field in a positive-feedback loop (</w:t>
        </w:r>
        <w:r>
          <w:rPr>
            <w:rFonts w:ascii="Palatino Linotype" w:eastAsia="Palatino Linotype" w:hAnsi="Palatino Linotype" w:cs="Palatino Linotype"/>
            <w:i/>
            <w:color w:val="000000"/>
            <w:sz w:val="20"/>
            <w:szCs w:val="20"/>
          </w:rPr>
          <w:t>47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
    <w:p w14:paraId="085E4023" w14:textId="77777777" w:rsidR="00292FA9" w:rsidRDefault="00292FA9">
      <w:pPr>
        <w:pStyle w:val="Normal1"/>
        <w:rPr>
          <w:rFonts w:ascii="Palatino Linotype" w:eastAsia="Palatino Linotype" w:hAnsi="Palatino Linotype" w:cs="Palatino Linotype"/>
          <w:sz w:val="20"/>
          <w:szCs w:val="20"/>
        </w:rPr>
      </w:pPr>
    </w:p>
    <w:p w14:paraId="22CF2F32" w14:textId="77777777" w:rsidR="00292FA9" w:rsidRDefault="004231E4">
      <w:pPr>
        <w:pStyle w:val="Normal1"/>
        <w:rPr>
          <w:rFonts w:ascii="Palatino Linotype" w:eastAsia="Palatino Linotype" w:hAnsi="Palatino Linotype" w:cs="Palatino Linotype"/>
          <w:sz w:val="20"/>
          <w:szCs w:val="20"/>
        </w:rPr>
      </w:pPr>
      <w:r>
        <w:br w:type="page"/>
      </w:r>
    </w:p>
    <w:p w14:paraId="015258A6" w14:textId="120F0E5B" w:rsidR="00292FA9" w:rsidRDefault="003E4C45">
      <w:pPr>
        <w:pStyle w:val="Normal1"/>
        <w:widowControl w:val="0"/>
        <w:rPr>
          <w:rFonts w:ascii="Palatino Linotype" w:eastAsia="Palatino Linotype" w:hAnsi="Palatino Linotype" w:cs="Palatino Linotype"/>
          <w:color w:val="0A2850"/>
          <w:sz w:val="20"/>
          <w:szCs w:val="20"/>
        </w:rPr>
      </w:pPr>
      <w:r w:rsidRPr="003E4C45">
        <w:rPr>
          <w:rFonts w:ascii="Palatino Linotype" w:eastAsia="Palatino Linotype" w:hAnsi="Palatino Linotype" w:cs="Palatino Linotype"/>
          <w:color w:val="0A2850"/>
          <w:sz w:val="20"/>
          <w:szCs w:val="20"/>
        </w:rPr>
        <w:lastRenderedPageBreak/>
        <w:drawing>
          <wp:inline distT="0" distB="0" distL="0" distR="0" wp14:anchorId="66A6742D" wp14:editId="3593D92F">
            <wp:extent cx="5617845" cy="65678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7845" cy="6567805"/>
                    </a:xfrm>
                    <a:prstGeom prst="rect">
                      <a:avLst/>
                    </a:prstGeom>
                  </pic:spPr>
                </pic:pic>
              </a:graphicData>
            </a:graphic>
          </wp:inline>
        </w:drawing>
      </w:r>
      <w:bookmarkStart w:id="144" w:name="_GoBack"/>
      <w:bookmarkEnd w:id="144"/>
    </w:p>
    <w:p w14:paraId="65199DC5" w14:textId="616EDCCC" w:rsidR="00292FA9" w:rsidRDefault="004231E4">
      <w:pPr>
        <w:pStyle w:val="Normal1"/>
        <w:pBdr>
          <w:top w:val="nil"/>
          <w:left w:val="nil"/>
          <w:bottom w:val="nil"/>
          <w:right w:val="nil"/>
          <w:between w:val="nil"/>
        </w:pBdr>
        <w:spacing w:before="120" w:after="240"/>
        <w:ind w:left="425" w:right="425" w:hanging="425"/>
        <w:jc w:val="center"/>
        <w:rPr>
          <w:rFonts w:ascii="Palatino Linotype" w:eastAsia="Palatino Linotype" w:hAnsi="Palatino Linotype" w:cs="Palatino Linotype"/>
          <w:color w:val="000000"/>
          <w:sz w:val="18"/>
          <w:szCs w:val="18"/>
        </w:rPr>
      </w:pPr>
      <w:bookmarkStart w:id="145" w:name="_gjdgxs" w:colFirst="0" w:colLast="0"/>
      <w:bookmarkEnd w:id="145"/>
      <w:r>
        <w:rPr>
          <w:rFonts w:ascii="Palatino Linotype" w:eastAsia="Palatino Linotype" w:hAnsi="Palatino Linotype" w:cs="Palatino Linotype"/>
          <w:b/>
          <w:color w:val="000000"/>
          <w:sz w:val="18"/>
          <w:szCs w:val="18"/>
        </w:rPr>
        <w:t xml:space="preserve">Figure 1. </w:t>
      </w:r>
      <w:r>
        <w:rPr>
          <w:rFonts w:ascii="Palatino Linotype" w:eastAsia="Palatino Linotype" w:hAnsi="Palatino Linotype" w:cs="Palatino Linotype"/>
          <w:color w:val="000000"/>
          <w:sz w:val="18"/>
          <w:szCs w:val="18"/>
        </w:rPr>
        <w:t xml:space="preserve">Photographs of commonly </w:t>
      </w:r>
      <w:del w:id="146" w:author="Jocelyne DiRuggiero" w:date="2019-03-06T18:53:00Z">
        <w:r w:rsidR="005621B9" w:rsidRPr="00C71EA7">
          <w:delText>studies</w:delText>
        </w:r>
      </w:del>
      <w:ins w:id="147" w:author="Jocelyne DiRuggiero" w:date="2019-03-06T18:53:00Z">
        <w:r>
          <w:rPr>
            <w:rFonts w:ascii="Palatino Linotype" w:eastAsia="Palatino Linotype" w:hAnsi="Palatino Linotype" w:cs="Palatino Linotype"/>
            <w:color w:val="000000"/>
            <w:sz w:val="18"/>
            <w:szCs w:val="18"/>
          </w:rPr>
          <w:t>studied</w:t>
        </w:r>
      </w:ins>
      <w:r>
        <w:rPr>
          <w:rFonts w:ascii="Palatino Linotype" w:eastAsia="Palatino Linotype" w:hAnsi="Palatino Linotype" w:cs="Palatino Linotype"/>
          <w:color w:val="000000"/>
          <w:sz w:val="18"/>
          <w:szCs w:val="18"/>
        </w:rPr>
        <w:t xml:space="preserve"> hyper-saline environments.</w:t>
      </w:r>
    </w:p>
    <w:p w14:paraId="22C683AE" w14:textId="77777777" w:rsidR="00292FA9" w:rsidRDefault="004231E4">
      <w:pPr>
        <w:pStyle w:val="Normal1"/>
        <w:rPr>
          <w:rFonts w:ascii="Palatino Linotype" w:eastAsia="Palatino Linotype" w:hAnsi="Palatino Linotype" w:cs="Palatino Linotype"/>
          <w:i/>
          <w:sz w:val="18"/>
          <w:szCs w:val="18"/>
        </w:rPr>
      </w:pPr>
      <w:r>
        <w:rPr>
          <w:rFonts w:ascii="Palatino Linotype" w:eastAsia="Palatino Linotype" w:hAnsi="Palatino Linotype" w:cs="Palatino Linotype"/>
          <w:i/>
          <w:sz w:val="18"/>
          <w:szCs w:val="18"/>
        </w:rPr>
        <w:t>Sources for images (free-to-use sources):</w:t>
      </w:r>
    </w:p>
    <w:p w14:paraId="34B68061" w14:textId="77777777" w:rsidR="00292FA9" w:rsidRDefault="00C03F24">
      <w:pPr>
        <w:pStyle w:val="Normal1"/>
        <w:rPr>
          <w:rFonts w:ascii="Palatino Linotype" w:eastAsia="Palatino Linotype" w:hAnsi="Palatino Linotype" w:cs="Palatino Linotype"/>
          <w:i/>
          <w:sz w:val="18"/>
          <w:szCs w:val="18"/>
        </w:rPr>
      </w:pPr>
      <w:hyperlink r:id="rId10">
        <w:r w:rsidR="004231E4">
          <w:rPr>
            <w:rFonts w:ascii="Palatino Linotype" w:eastAsia="Palatino Linotype" w:hAnsi="Palatino Linotype" w:cs="Palatino Linotype"/>
            <w:i/>
            <w:color w:val="0000FF"/>
            <w:sz w:val="18"/>
            <w:szCs w:val="18"/>
            <w:u w:val="single"/>
          </w:rPr>
          <w:t>https://commons.wikimedia.org/wiki/File:Salterns,_salt_making_fields,_tamil_nadu_-_panoramio.jpg</w:t>
        </w:r>
      </w:hyperlink>
      <w:r w:rsidR="004231E4">
        <w:rPr>
          <w:rFonts w:ascii="Palatino Linotype" w:eastAsia="Palatino Linotype" w:hAnsi="Palatino Linotype" w:cs="Palatino Linotype"/>
          <w:i/>
          <w:sz w:val="18"/>
          <w:szCs w:val="18"/>
        </w:rPr>
        <w:t xml:space="preserve">, </w:t>
      </w:r>
      <w:hyperlink r:id="rId11" w:anchor="/media/File:Microbial_mat_section.jpg">
        <w:r w:rsidR="004231E4">
          <w:rPr>
            <w:rFonts w:ascii="Palatino Linotype" w:eastAsia="Palatino Linotype" w:hAnsi="Palatino Linotype" w:cs="Palatino Linotype"/>
            <w:i/>
            <w:color w:val="0000FF"/>
            <w:sz w:val="18"/>
            <w:szCs w:val="18"/>
            <w:u w:val="single"/>
          </w:rPr>
          <w:t>https://en.wikipedia.org/wiki/Phototrophic_biofilm#/media/File:Microbial_mat_section.jpg</w:t>
        </w:r>
      </w:hyperlink>
    </w:p>
    <w:p w14:paraId="5867DEBB" w14:textId="751968BB" w:rsidR="00292FA9" w:rsidRDefault="00C03F24">
      <w:pPr>
        <w:pStyle w:val="Normal1"/>
        <w:rPr>
          <w:rFonts w:ascii="Palatino Linotype" w:eastAsia="Palatino Linotype" w:hAnsi="Palatino Linotype" w:cs="Palatino Linotype"/>
          <w:i/>
          <w:sz w:val="18"/>
          <w:szCs w:val="18"/>
        </w:rPr>
      </w:pPr>
      <w:hyperlink r:id="rId12">
        <w:r w:rsidR="004231E4">
          <w:rPr>
            <w:rFonts w:ascii="Palatino Linotype" w:eastAsia="Palatino Linotype" w:hAnsi="Palatino Linotype" w:cs="Palatino Linotype"/>
            <w:i/>
            <w:color w:val="0000FF"/>
            <w:sz w:val="18"/>
            <w:szCs w:val="18"/>
            <w:u w:val="single"/>
          </w:rPr>
          <w:t>https://commons.wikimedia.org/wiki/File:Saline_Lake_at_Ras_Mohamed_National_Park.jpg</w:t>
        </w:r>
      </w:hyperlink>
      <w:r w:rsidR="004231E4">
        <w:rPr>
          <w:rFonts w:ascii="Palatino Linotype" w:eastAsia="Palatino Linotype" w:hAnsi="Palatino Linotype" w:cs="Palatino Linotype"/>
          <w:i/>
          <w:sz w:val="18"/>
          <w:szCs w:val="18"/>
        </w:rPr>
        <w:t xml:space="preserve">, </w:t>
      </w:r>
      <w:hyperlink r:id="rId13">
        <w:r w:rsidR="004231E4">
          <w:rPr>
            <w:rFonts w:ascii="Palatino Linotype" w:eastAsia="Palatino Linotype" w:hAnsi="Palatino Linotype" w:cs="Palatino Linotype"/>
            <w:i/>
            <w:color w:val="0000FF"/>
            <w:sz w:val="18"/>
            <w:szCs w:val="18"/>
            <w:u w:val="single"/>
          </w:rPr>
          <w:t>https://commons.wikimedia.org/wiki/File:Halocline.png</w:t>
        </w:r>
      </w:hyperlink>
      <w:del w:id="148" w:author="Jocelyne DiRuggiero" w:date="2019-03-06T18:53:00Z">
        <w:r w:rsidR="001442E1" w:rsidRPr="007A2484">
          <w:rPr>
            <w:rStyle w:val="Hyperlink"/>
            <w:rFonts w:ascii="Palatino Linotype" w:hAnsi="Palatino Linotype"/>
            <w:i/>
            <w:sz w:val="18"/>
            <w:szCs w:val="18"/>
          </w:rPr>
          <w:delText xml:space="preserve">, </w:delText>
        </w:r>
      </w:del>
      <w:ins w:id="149" w:author="Jocelyne DiRuggiero" w:date="2019-03-06T18:53:00Z">
        <w:r w:rsidR="004231E4">
          <w:rPr>
            <w:rFonts w:ascii="Palatino Linotype" w:eastAsia="Palatino Linotype" w:hAnsi="Palatino Linotype" w:cs="Palatino Linotype"/>
            <w:i/>
            <w:sz w:val="18"/>
            <w:szCs w:val="18"/>
          </w:rPr>
          <w:t xml:space="preserve">,  </w:t>
        </w:r>
      </w:ins>
    </w:p>
    <w:p w14:paraId="23D88F71" w14:textId="77777777" w:rsidR="00292FA9" w:rsidRDefault="00C03F24">
      <w:pPr>
        <w:pStyle w:val="Normal1"/>
        <w:rPr>
          <w:rFonts w:ascii="Palatino Linotype" w:eastAsia="Palatino Linotype" w:hAnsi="Palatino Linotype" w:cs="Palatino Linotype"/>
          <w:color w:val="000000"/>
          <w:sz w:val="18"/>
          <w:szCs w:val="18"/>
        </w:rPr>
      </w:pPr>
      <w:hyperlink r:id="rId14">
        <w:r w:rsidR="004231E4">
          <w:rPr>
            <w:rFonts w:ascii="Palatino Linotype" w:eastAsia="Palatino Linotype" w:hAnsi="Palatino Linotype" w:cs="Palatino Linotype"/>
            <w:i/>
            <w:color w:val="0000FF"/>
            <w:sz w:val="18"/>
            <w:szCs w:val="18"/>
            <w:u w:val="single"/>
          </w:rPr>
          <w:t>https://pxhere.com/en/photo/1132612</w:t>
        </w:r>
      </w:hyperlink>
    </w:p>
    <w:p w14:paraId="46039DEB" w14:textId="77777777" w:rsidR="00292FA9" w:rsidRDefault="00292FA9">
      <w:pPr>
        <w:pStyle w:val="Normal1"/>
        <w:rPr>
          <w:rFonts w:ascii="Palatino Linotype" w:eastAsia="Palatino Linotype" w:hAnsi="Palatino Linotype" w:cs="Palatino Linotype"/>
          <w:i/>
          <w:color w:val="0000FF"/>
          <w:sz w:val="18"/>
          <w:szCs w:val="18"/>
          <w:u w:val="single"/>
        </w:rPr>
      </w:pPr>
    </w:p>
    <w:p w14:paraId="13CE1F3C" w14:textId="77777777" w:rsidR="00292FA9" w:rsidRDefault="00292FA9">
      <w:pPr>
        <w:pStyle w:val="Normal1"/>
        <w:rPr>
          <w:rFonts w:ascii="Palatino Linotype" w:eastAsia="Palatino Linotype" w:hAnsi="Palatino Linotype" w:cs="Palatino Linotype"/>
          <w:i/>
          <w:sz w:val="18"/>
          <w:szCs w:val="18"/>
        </w:rPr>
      </w:pPr>
    </w:p>
    <w:p w14:paraId="6590F29F" w14:textId="77777777" w:rsidR="00292FA9" w:rsidRDefault="004231E4">
      <w:pPr>
        <w:pStyle w:val="Normal1"/>
        <w:rPr>
          <w:rFonts w:ascii="Palatino Linotype" w:eastAsia="Palatino Linotype" w:hAnsi="Palatino Linotype" w:cs="Palatino Linotype"/>
        </w:rPr>
      </w:pPr>
      <w:r>
        <w:br w:type="page"/>
      </w:r>
    </w:p>
    <w:p w14:paraId="04B8B5F3" w14:textId="6AD3B9FA" w:rsidR="00292FA9" w:rsidRDefault="004231E4">
      <w:pPr>
        <w:pStyle w:val="Normal1"/>
        <w:pBdr>
          <w:top w:val="nil"/>
          <w:left w:val="nil"/>
          <w:bottom w:val="nil"/>
          <w:right w:val="nil"/>
          <w:between w:val="nil"/>
        </w:pBdr>
        <w:spacing w:before="240" w:after="120"/>
        <w:ind w:left="425" w:right="425" w:hanging="425"/>
        <w:jc w:val="both"/>
        <w:rPr>
          <w:rFonts w:ascii="Palatino Linotype" w:eastAsia="Palatino Linotype" w:hAnsi="Palatino Linotype" w:cs="Palatino Linotype"/>
          <w:color w:val="000000"/>
          <w:sz w:val="18"/>
          <w:szCs w:val="18"/>
        </w:rPr>
      </w:pPr>
      <w:r>
        <w:rPr>
          <w:rFonts w:ascii="Palatino Linotype" w:eastAsia="Palatino Linotype" w:hAnsi="Palatino Linotype" w:cs="Palatino Linotype"/>
          <w:b/>
          <w:color w:val="000000"/>
          <w:sz w:val="18"/>
          <w:szCs w:val="18"/>
        </w:rPr>
        <w:lastRenderedPageBreak/>
        <w:t xml:space="preserve">Table 1. </w:t>
      </w:r>
      <w:r w:rsidR="00084441">
        <w:rPr>
          <w:rFonts w:ascii="Palatino Linotype" w:eastAsia="Palatino Linotype" w:hAnsi="Palatino Linotype" w:cs="Palatino Linotype"/>
          <w:color w:val="000000"/>
          <w:sz w:val="18"/>
          <w:szCs w:val="18"/>
        </w:rPr>
        <w:t>S</w:t>
      </w:r>
      <w:r>
        <w:rPr>
          <w:rFonts w:ascii="Palatino Linotype" w:eastAsia="Palatino Linotype" w:hAnsi="Palatino Linotype" w:cs="Palatino Linotype"/>
          <w:color w:val="000000"/>
          <w:sz w:val="18"/>
          <w:szCs w:val="18"/>
        </w:rPr>
        <w:t xml:space="preserve">tudies that </w:t>
      </w:r>
      <w:del w:id="150" w:author="Jocelyne DiRuggiero" w:date="2019-03-06T18:53:00Z">
        <w:r w:rsidR="004F0E03" w:rsidRPr="00C71EA7">
          <w:delText>uncovered</w:delText>
        </w:r>
      </w:del>
      <w:ins w:id="151" w:author="Jocelyne DiRuggiero" w:date="2019-03-06T18:53:00Z">
        <w:r w:rsidR="00084441">
          <w:rPr>
            <w:rFonts w:ascii="Palatino Linotype" w:eastAsia="Palatino Linotype" w:hAnsi="Palatino Linotype" w:cs="Palatino Linotype"/>
            <w:color w:val="000000"/>
            <w:sz w:val="18"/>
            <w:szCs w:val="18"/>
          </w:rPr>
          <w:t>contributed</w:t>
        </w:r>
      </w:ins>
      <w:r w:rsidR="00084441">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color w:val="000000"/>
          <w:sz w:val="18"/>
          <w:szCs w:val="18"/>
        </w:rPr>
        <w:t>novel aspects of halophilic microbial communities through WMGS in hypersaline environments (list is not exhaustive).</w:t>
      </w:r>
    </w:p>
    <w:tbl>
      <w:tblPr>
        <w:tblStyle w:val="a0"/>
        <w:tblW w:w="8815" w:type="dxa"/>
        <w:jc w:val="center"/>
        <w:tblBorders>
          <w:top w:val="single" w:sz="8" w:space="0" w:color="000000"/>
          <w:left w:val="nil"/>
          <w:bottom w:val="single" w:sz="8" w:space="0" w:color="000000"/>
          <w:right w:val="nil"/>
          <w:insideH w:val="single" w:sz="4" w:space="0" w:color="000000"/>
          <w:insideV w:val="nil"/>
        </w:tblBorders>
        <w:tblLayout w:type="fixed"/>
        <w:tblLook w:val="0400" w:firstRow="0" w:lastRow="0" w:firstColumn="0" w:lastColumn="0" w:noHBand="0" w:noVBand="1"/>
      </w:tblPr>
      <w:tblGrid>
        <w:gridCol w:w="1584"/>
        <w:gridCol w:w="1895"/>
        <w:gridCol w:w="1636"/>
        <w:gridCol w:w="1735"/>
        <w:gridCol w:w="1965"/>
      </w:tblGrid>
      <w:tr w:rsidR="00292FA9" w14:paraId="4FDCF4EA" w14:textId="77777777">
        <w:trPr>
          <w:jc w:val="center"/>
        </w:trPr>
        <w:tc>
          <w:tcPr>
            <w:tcW w:w="1584" w:type="dxa"/>
            <w:tcBorders>
              <w:top w:val="single" w:sz="8" w:space="0" w:color="000000"/>
              <w:bottom w:val="single" w:sz="4" w:space="0" w:color="000000"/>
            </w:tcBorders>
            <w:shd w:val="clear" w:color="auto" w:fill="auto"/>
          </w:tcPr>
          <w:p w14:paraId="3D28EC3E" w14:textId="77777777" w:rsidR="00292FA9" w:rsidRDefault="004231E4">
            <w:pPr>
              <w:pStyle w:val="Normal1"/>
              <w:rPr>
                <w:b/>
                <w:sz w:val="18"/>
                <w:szCs w:val="18"/>
              </w:rPr>
            </w:pPr>
            <w:r>
              <w:rPr>
                <w:b/>
                <w:sz w:val="18"/>
                <w:szCs w:val="18"/>
              </w:rPr>
              <w:t>Environment</w:t>
            </w:r>
          </w:p>
        </w:tc>
        <w:tc>
          <w:tcPr>
            <w:tcW w:w="1895" w:type="dxa"/>
            <w:tcBorders>
              <w:top w:val="single" w:sz="8" w:space="0" w:color="000000"/>
              <w:bottom w:val="single" w:sz="4" w:space="0" w:color="000000"/>
            </w:tcBorders>
            <w:shd w:val="clear" w:color="auto" w:fill="auto"/>
          </w:tcPr>
          <w:p w14:paraId="65FBCC81" w14:textId="77777777" w:rsidR="00292FA9" w:rsidRDefault="004231E4">
            <w:pPr>
              <w:pStyle w:val="Normal1"/>
              <w:rPr>
                <w:b/>
                <w:sz w:val="18"/>
                <w:szCs w:val="18"/>
              </w:rPr>
            </w:pPr>
            <w:r>
              <w:rPr>
                <w:b/>
                <w:sz w:val="18"/>
                <w:szCs w:val="18"/>
              </w:rPr>
              <w:t>Longitudinal dynamics</w:t>
            </w:r>
          </w:p>
        </w:tc>
        <w:tc>
          <w:tcPr>
            <w:tcW w:w="1636" w:type="dxa"/>
            <w:tcBorders>
              <w:top w:val="single" w:sz="8" w:space="0" w:color="000000"/>
              <w:bottom w:val="single" w:sz="4" w:space="0" w:color="000000"/>
            </w:tcBorders>
            <w:shd w:val="clear" w:color="auto" w:fill="auto"/>
          </w:tcPr>
          <w:p w14:paraId="07E163BB" w14:textId="77777777" w:rsidR="00292FA9" w:rsidRDefault="004231E4">
            <w:pPr>
              <w:pStyle w:val="Normal1"/>
              <w:rPr>
                <w:b/>
                <w:sz w:val="18"/>
                <w:szCs w:val="18"/>
              </w:rPr>
            </w:pPr>
            <w:r>
              <w:rPr>
                <w:b/>
                <w:sz w:val="18"/>
                <w:szCs w:val="18"/>
              </w:rPr>
              <w:t>MAG discovery</w:t>
            </w:r>
          </w:p>
        </w:tc>
        <w:tc>
          <w:tcPr>
            <w:tcW w:w="1735" w:type="dxa"/>
            <w:tcBorders>
              <w:top w:val="single" w:sz="8" w:space="0" w:color="000000"/>
              <w:bottom w:val="single" w:sz="4" w:space="0" w:color="000000"/>
            </w:tcBorders>
            <w:shd w:val="clear" w:color="auto" w:fill="auto"/>
          </w:tcPr>
          <w:p w14:paraId="6CBBC1DD" w14:textId="77777777" w:rsidR="00292FA9" w:rsidRDefault="004231E4">
            <w:pPr>
              <w:pStyle w:val="Normal1"/>
              <w:rPr>
                <w:b/>
                <w:sz w:val="18"/>
                <w:szCs w:val="18"/>
              </w:rPr>
            </w:pPr>
            <w:r>
              <w:rPr>
                <w:b/>
                <w:sz w:val="18"/>
                <w:szCs w:val="18"/>
              </w:rPr>
              <w:t>Functional potential</w:t>
            </w:r>
          </w:p>
        </w:tc>
        <w:tc>
          <w:tcPr>
            <w:tcW w:w="1965" w:type="dxa"/>
            <w:tcBorders>
              <w:top w:val="single" w:sz="8" w:space="0" w:color="000000"/>
              <w:bottom w:val="single" w:sz="4" w:space="0" w:color="000000"/>
            </w:tcBorders>
            <w:shd w:val="clear" w:color="auto" w:fill="auto"/>
          </w:tcPr>
          <w:p w14:paraId="7A093FAE" w14:textId="77777777" w:rsidR="00292FA9" w:rsidRDefault="004231E4">
            <w:pPr>
              <w:pStyle w:val="Normal1"/>
              <w:rPr>
                <w:b/>
                <w:sz w:val="18"/>
                <w:szCs w:val="18"/>
              </w:rPr>
            </w:pPr>
            <w:r>
              <w:rPr>
                <w:b/>
                <w:sz w:val="18"/>
                <w:szCs w:val="18"/>
              </w:rPr>
              <w:t>Virus analysis</w:t>
            </w:r>
          </w:p>
        </w:tc>
      </w:tr>
      <w:tr w:rsidR="00292FA9" w14:paraId="6742A7FF" w14:textId="77777777">
        <w:trPr>
          <w:jc w:val="center"/>
        </w:trPr>
        <w:tc>
          <w:tcPr>
            <w:tcW w:w="1584" w:type="dxa"/>
            <w:tcBorders>
              <w:top w:val="single" w:sz="4" w:space="0" w:color="000000"/>
            </w:tcBorders>
            <w:shd w:val="clear" w:color="auto" w:fill="auto"/>
          </w:tcPr>
          <w:p w14:paraId="6AAC94D7" w14:textId="77777777" w:rsidR="00292FA9" w:rsidRDefault="004231E4">
            <w:pPr>
              <w:pStyle w:val="Normal1"/>
              <w:rPr>
                <w:sz w:val="18"/>
                <w:szCs w:val="18"/>
              </w:rPr>
            </w:pPr>
            <w:r>
              <w:rPr>
                <w:sz w:val="18"/>
                <w:szCs w:val="18"/>
              </w:rPr>
              <w:t>Hypersaline lakes</w:t>
            </w:r>
          </w:p>
          <w:p w14:paraId="79D6E228" w14:textId="77777777" w:rsidR="00292FA9" w:rsidRDefault="00292FA9">
            <w:pPr>
              <w:pStyle w:val="Normal1"/>
              <w:rPr>
                <w:sz w:val="18"/>
                <w:szCs w:val="18"/>
              </w:rPr>
            </w:pPr>
          </w:p>
        </w:tc>
        <w:tc>
          <w:tcPr>
            <w:tcW w:w="1895" w:type="dxa"/>
            <w:tcBorders>
              <w:top w:val="single" w:sz="4" w:space="0" w:color="000000"/>
            </w:tcBorders>
            <w:shd w:val="clear" w:color="auto" w:fill="auto"/>
          </w:tcPr>
          <w:p w14:paraId="43AF0182" w14:textId="5792A953" w:rsidR="00292FA9" w:rsidRDefault="004231E4">
            <w:pPr>
              <w:pStyle w:val="Normal1"/>
              <w:rPr>
                <w:sz w:val="18"/>
                <w:szCs w:val="18"/>
              </w:rPr>
            </w:pPr>
            <w:r>
              <w:rPr>
                <w:sz w:val="18"/>
                <w:szCs w:val="18"/>
              </w:rPr>
              <w:t xml:space="preserve">Andrade </w:t>
            </w:r>
            <w:del w:id="152" w:author="Jocelyne DiRuggiero" w:date="2019-03-06T18:53:00Z">
              <w:r w:rsidR="005621B9" w:rsidRPr="007A2484">
                <w:rPr>
                  <w:sz w:val="18"/>
                </w:rPr>
                <w:delText>,</w:delText>
              </w:r>
            </w:del>
            <w:ins w:id="153" w:author="Jocelyne DiRuggiero" w:date="2019-03-06T18:53:00Z">
              <w:r>
                <w:rPr>
                  <w:sz w:val="18"/>
                  <w:szCs w:val="18"/>
                </w:rPr>
                <w:t>(</w:t>
              </w:r>
              <w:r>
                <w:rPr>
                  <w:i/>
                  <w:sz w:val="18"/>
                  <w:szCs w:val="18"/>
                </w:rPr>
                <w:t>52</w:t>
              </w:r>
              <w:r>
                <w:rPr>
                  <w:sz w:val="18"/>
                  <w:szCs w:val="18"/>
                </w:rPr>
                <w:t>),</w:t>
              </w:r>
            </w:ins>
            <w:r>
              <w:rPr>
                <w:sz w:val="18"/>
                <w:szCs w:val="18"/>
              </w:rPr>
              <w:t xml:space="preserve"> </w:t>
            </w:r>
            <w:proofErr w:type="spellStart"/>
            <w:r>
              <w:rPr>
                <w:color w:val="131413"/>
                <w:sz w:val="18"/>
                <w:szCs w:val="18"/>
              </w:rPr>
              <w:t>Tschitschko</w:t>
            </w:r>
            <w:proofErr w:type="spellEnd"/>
            <w:r>
              <w:rPr>
                <w:color w:val="131413"/>
                <w:sz w:val="18"/>
                <w:szCs w:val="18"/>
              </w:rPr>
              <w:t xml:space="preserve"> </w:t>
            </w:r>
            <w:ins w:id="154" w:author="Jocelyne DiRuggiero" w:date="2019-03-06T18:53:00Z">
              <w:r>
                <w:rPr>
                  <w:sz w:val="18"/>
                  <w:szCs w:val="18"/>
                </w:rPr>
                <w:t>(</w:t>
              </w:r>
              <w:r>
                <w:rPr>
                  <w:i/>
                  <w:sz w:val="18"/>
                  <w:szCs w:val="18"/>
                </w:rPr>
                <w:t>45</w:t>
              </w:r>
              <w:r>
                <w:rPr>
                  <w:sz w:val="18"/>
                  <w:szCs w:val="18"/>
                </w:rPr>
                <w:t xml:space="preserve">), </w:t>
              </w:r>
              <w:proofErr w:type="spellStart"/>
              <w:r>
                <w:rPr>
                  <w:sz w:val="18"/>
                  <w:szCs w:val="18"/>
                </w:rPr>
                <w:t>Podell</w:t>
              </w:r>
              <w:proofErr w:type="spellEnd"/>
              <w:r>
                <w:rPr>
                  <w:sz w:val="18"/>
                  <w:szCs w:val="18"/>
                </w:rPr>
                <w:t xml:space="preserve">  (</w:t>
              </w:r>
              <w:r>
                <w:rPr>
                  <w:i/>
                  <w:sz w:val="18"/>
                  <w:szCs w:val="18"/>
                </w:rPr>
                <w:t>53</w:t>
              </w:r>
              <w:r>
                <w:rPr>
                  <w:sz w:val="18"/>
                  <w:szCs w:val="18"/>
                </w:rPr>
                <w:t>)</w:t>
              </w:r>
            </w:ins>
          </w:p>
        </w:tc>
        <w:tc>
          <w:tcPr>
            <w:tcW w:w="1636" w:type="dxa"/>
            <w:tcBorders>
              <w:top w:val="single" w:sz="4" w:space="0" w:color="000000"/>
            </w:tcBorders>
            <w:shd w:val="clear" w:color="auto" w:fill="auto"/>
          </w:tcPr>
          <w:p w14:paraId="2BD99E23" w14:textId="77777777" w:rsidR="00292FA9" w:rsidRDefault="004231E4">
            <w:pPr>
              <w:pStyle w:val="Normal1"/>
              <w:rPr>
                <w:sz w:val="18"/>
                <w:szCs w:val="18"/>
              </w:rPr>
            </w:pPr>
            <w:proofErr w:type="spellStart"/>
            <w:r>
              <w:rPr>
                <w:sz w:val="18"/>
                <w:szCs w:val="18"/>
              </w:rPr>
              <w:t>Narasingarao</w:t>
            </w:r>
            <w:proofErr w:type="spellEnd"/>
            <w:r>
              <w:rPr>
                <w:sz w:val="18"/>
                <w:szCs w:val="18"/>
              </w:rPr>
              <w:t xml:space="preserve"> </w:t>
            </w:r>
            <w:ins w:id="155" w:author="Jocelyne DiRuggiero" w:date="2019-03-06T18:53:00Z">
              <w:r>
                <w:rPr>
                  <w:sz w:val="18"/>
                  <w:szCs w:val="18"/>
                </w:rPr>
                <w:t>(</w:t>
              </w:r>
              <w:r>
                <w:rPr>
                  <w:i/>
                  <w:sz w:val="18"/>
                  <w:szCs w:val="18"/>
                </w:rPr>
                <w:t>50</w:t>
              </w:r>
              <w:r>
                <w:rPr>
                  <w:sz w:val="18"/>
                  <w:szCs w:val="18"/>
                </w:rPr>
                <w:t>)</w:t>
              </w:r>
            </w:ins>
          </w:p>
        </w:tc>
        <w:tc>
          <w:tcPr>
            <w:tcW w:w="1735" w:type="dxa"/>
            <w:tcBorders>
              <w:top w:val="single" w:sz="4" w:space="0" w:color="000000"/>
            </w:tcBorders>
            <w:shd w:val="clear" w:color="auto" w:fill="auto"/>
          </w:tcPr>
          <w:p w14:paraId="56946A3F" w14:textId="77777777" w:rsidR="00292FA9" w:rsidRDefault="004231E4">
            <w:pPr>
              <w:pStyle w:val="Normal1"/>
              <w:rPr>
                <w:sz w:val="18"/>
                <w:szCs w:val="18"/>
              </w:rPr>
            </w:pPr>
            <w:proofErr w:type="spellStart"/>
            <w:r>
              <w:rPr>
                <w:sz w:val="18"/>
                <w:szCs w:val="18"/>
              </w:rPr>
              <w:t>Vavourakis</w:t>
            </w:r>
            <w:proofErr w:type="spellEnd"/>
            <w:r>
              <w:rPr>
                <w:sz w:val="18"/>
                <w:szCs w:val="18"/>
              </w:rPr>
              <w:t xml:space="preserve"> </w:t>
            </w:r>
            <w:ins w:id="156" w:author="Jocelyne DiRuggiero" w:date="2019-03-06T18:53:00Z">
              <w:r>
                <w:rPr>
                  <w:sz w:val="18"/>
                  <w:szCs w:val="18"/>
                </w:rPr>
                <w:t>(</w:t>
              </w:r>
              <w:r>
                <w:rPr>
                  <w:i/>
                  <w:sz w:val="18"/>
                  <w:szCs w:val="18"/>
                </w:rPr>
                <w:t>54</w:t>
              </w:r>
              <w:r>
                <w:rPr>
                  <w:sz w:val="18"/>
                  <w:szCs w:val="18"/>
                </w:rPr>
                <w:t xml:space="preserve">), </w:t>
              </w:r>
              <w:proofErr w:type="spellStart"/>
              <w:r>
                <w:rPr>
                  <w:sz w:val="18"/>
                  <w:szCs w:val="18"/>
                </w:rPr>
                <w:t>Naghoni</w:t>
              </w:r>
              <w:proofErr w:type="spellEnd"/>
              <w:r>
                <w:rPr>
                  <w:sz w:val="18"/>
                  <w:szCs w:val="18"/>
                </w:rPr>
                <w:t xml:space="preserve"> (</w:t>
              </w:r>
              <w:r>
                <w:rPr>
                  <w:i/>
                  <w:sz w:val="18"/>
                  <w:szCs w:val="18"/>
                </w:rPr>
                <w:t>31</w:t>
              </w:r>
              <w:r>
                <w:rPr>
                  <w:sz w:val="18"/>
                  <w:szCs w:val="18"/>
                </w:rPr>
                <w:t>)</w:t>
              </w:r>
            </w:ins>
          </w:p>
        </w:tc>
        <w:tc>
          <w:tcPr>
            <w:tcW w:w="1965" w:type="dxa"/>
            <w:tcBorders>
              <w:top w:val="single" w:sz="4" w:space="0" w:color="000000"/>
            </w:tcBorders>
            <w:shd w:val="clear" w:color="auto" w:fill="auto"/>
          </w:tcPr>
          <w:p w14:paraId="16BCE24F" w14:textId="55940764" w:rsidR="00292FA9" w:rsidRDefault="004231E4">
            <w:pPr>
              <w:pStyle w:val="Normal1"/>
              <w:rPr>
                <w:sz w:val="18"/>
                <w:szCs w:val="18"/>
              </w:rPr>
            </w:pPr>
            <w:r>
              <w:rPr>
                <w:sz w:val="18"/>
                <w:szCs w:val="18"/>
              </w:rPr>
              <w:t xml:space="preserve">Emerson </w:t>
            </w:r>
            <w:del w:id="157" w:author="Jocelyne DiRuggiero" w:date="2019-03-06T18:53:00Z">
              <w:r w:rsidR="00E00701" w:rsidRPr="007A2484">
                <w:rPr>
                  <w:sz w:val="18"/>
                </w:rPr>
                <w:delText>,</w:delText>
              </w:r>
            </w:del>
            <w:ins w:id="158" w:author="Jocelyne DiRuggiero" w:date="2019-03-06T18:53:00Z">
              <w:r>
                <w:rPr>
                  <w:sz w:val="18"/>
                  <w:szCs w:val="18"/>
                </w:rPr>
                <w:t>(</w:t>
              </w:r>
              <w:r>
                <w:rPr>
                  <w:i/>
                  <w:sz w:val="18"/>
                  <w:szCs w:val="18"/>
                </w:rPr>
                <w:t>55</w:t>
              </w:r>
              <w:r>
                <w:rPr>
                  <w:sz w:val="18"/>
                  <w:szCs w:val="18"/>
                </w:rPr>
                <w:t>),</w:t>
              </w:r>
            </w:ins>
            <w:r>
              <w:rPr>
                <w:sz w:val="18"/>
                <w:szCs w:val="18"/>
              </w:rPr>
              <w:t xml:space="preserve"> </w:t>
            </w:r>
            <w:proofErr w:type="spellStart"/>
            <w:r>
              <w:rPr>
                <w:color w:val="131413"/>
                <w:sz w:val="18"/>
                <w:szCs w:val="18"/>
              </w:rPr>
              <w:t>Tschitschko</w:t>
            </w:r>
            <w:proofErr w:type="spellEnd"/>
            <w:r>
              <w:rPr>
                <w:color w:val="131413"/>
                <w:sz w:val="18"/>
                <w:szCs w:val="18"/>
              </w:rPr>
              <w:t xml:space="preserve"> </w:t>
            </w:r>
            <w:del w:id="159" w:author="Jocelyne DiRuggiero" w:date="2019-03-06T18:53:00Z">
              <w:r w:rsidR="00D13912" w:rsidRPr="007A2484">
                <w:rPr>
                  <w:sz w:val="18"/>
                </w:rPr>
                <w:delText>,</w:delText>
              </w:r>
            </w:del>
            <w:ins w:id="160" w:author="Jocelyne DiRuggiero" w:date="2019-03-06T18:53:00Z">
              <w:r>
                <w:rPr>
                  <w:sz w:val="18"/>
                  <w:szCs w:val="18"/>
                </w:rPr>
                <w:t>(</w:t>
              </w:r>
              <w:r>
                <w:rPr>
                  <w:i/>
                  <w:sz w:val="18"/>
                  <w:szCs w:val="18"/>
                </w:rPr>
                <w:t>45</w:t>
              </w:r>
              <w:r>
                <w:rPr>
                  <w:sz w:val="18"/>
                  <w:szCs w:val="18"/>
                </w:rPr>
                <w:t>),</w:t>
              </w:r>
            </w:ins>
            <w:r>
              <w:rPr>
                <w:sz w:val="18"/>
                <w:szCs w:val="18"/>
              </w:rPr>
              <w:t xml:space="preserve"> Ramos-</w:t>
            </w:r>
            <w:proofErr w:type="spellStart"/>
            <w:r>
              <w:rPr>
                <w:sz w:val="18"/>
                <w:szCs w:val="18"/>
              </w:rPr>
              <w:t>Barbero</w:t>
            </w:r>
            <w:proofErr w:type="spellEnd"/>
            <w:r>
              <w:rPr>
                <w:sz w:val="18"/>
                <w:szCs w:val="18"/>
              </w:rPr>
              <w:t xml:space="preserve"> </w:t>
            </w:r>
            <w:ins w:id="161" w:author="Jocelyne DiRuggiero" w:date="2019-03-06T18:53:00Z">
              <w:r>
                <w:rPr>
                  <w:sz w:val="18"/>
                  <w:szCs w:val="18"/>
                </w:rPr>
                <w:t>(</w:t>
              </w:r>
              <w:r>
                <w:rPr>
                  <w:i/>
                  <w:sz w:val="18"/>
                  <w:szCs w:val="18"/>
                </w:rPr>
                <w:t>56</w:t>
              </w:r>
              <w:r>
                <w:rPr>
                  <w:sz w:val="18"/>
                  <w:szCs w:val="18"/>
                </w:rPr>
                <w:t>)</w:t>
              </w:r>
            </w:ins>
          </w:p>
        </w:tc>
      </w:tr>
      <w:tr w:rsidR="00292FA9" w14:paraId="51ADF296" w14:textId="77777777">
        <w:trPr>
          <w:jc w:val="center"/>
        </w:trPr>
        <w:tc>
          <w:tcPr>
            <w:tcW w:w="1584" w:type="dxa"/>
            <w:shd w:val="clear" w:color="auto" w:fill="auto"/>
          </w:tcPr>
          <w:p w14:paraId="0333BD6E" w14:textId="77777777" w:rsidR="00292FA9" w:rsidRDefault="004231E4">
            <w:pPr>
              <w:pStyle w:val="Normal1"/>
              <w:rPr>
                <w:sz w:val="18"/>
                <w:szCs w:val="18"/>
              </w:rPr>
            </w:pPr>
            <w:r>
              <w:rPr>
                <w:sz w:val="18"/>
                <w:szCs w:val="18"/>
              </w:rPr>
              <w:t>Salterns</w:t>
            </w:r>
          </w:p>
        </w:tc>
        <w:tc>
          <w:tcPr>
            <w:tcW w:w="1895" w:type="dxa"/>
            <w:shd w:val="clear" w:color="auto" w:fill="auto"/>
          </w:tcPr>
          <w:p w14:paraId="72F6C5A0" w14:textId="2AEC6A4F" w:rsidR="00292FA9" w:rsidRDefault="005621B9">
            <w:pPr>
              <w:pStyle w:val="Normal1"/>
              <w:rPr>
                <w:sz w:val="18"/>
                <w:szCs w:val="18"/>
              </w:rPr>
            </w:pPr>
            <w:del w:id="162" w:author="Jocelyne DiRuggiero" w:date="2019-03-06T18:53:00Z">
              <w:r w:rsidRPr="007A2484">
                <w:rPr>
                  <w:sz w:val="18"/>
                </w:rPr>
                <w:delText xml:space="preserve">Di Meglio </w:delText>
              </w:r>
            </w:del>
            <w:proofErr w:type="spellStart"/>
            <w:ins w:id="163" w:author="Jocelyne DiRuggiero" w:date="2019-03-06T18:53:00Z">
              <w:r w:rsidR="004231E4">
                <w:rPr>
                  <w:sz w:val="18"/>
                  <w:szCs w:val="18"/>
                </w:rPr>
                <w:t>Plominsky</w:t>
              </w:r>
              <w:proofErr w:type="spellEnd"/>
              <w:r w:rsidR="004231E4">
                <w:rPr>
                  <w:sz w:val="18"/>
                  <w:szCs w:val="18"/>
                </w:rPr>
                <w:t xml:space="preserve">  (</w:t>
              </w:r>
              <w:r w:rsidR="004231E4">
                <w:rPr>
                  <w:i/>
                  <w:sz w:val="18"/>
                  <w:szCs w:val="18"/>
                </w:rPr>
                <w:t>32</w:t>
              </w:r>
              <w:r w:rsidR="004231E4">
                <w:rPr>
                  <w:sz w:val="18"/>
                  <w:szCs w:val="18"/>
                </w:rPr>
                <w:t>)</w:t>
              </w:r>
            </w:ins>
          </w:p>
        </w:tc>
        <w:tc>
          <w:tcPr>
            <w:tcW w:w="1636" w:type="dxa"/>
            <w:shd w:val="clear" w:color="auto" w:fill="auto"/>
          </w:tcPr>
          <w:p w14:paraId="000892D4" w14:textId="77777777" w:rsidR="00292FA9" w:rsidRDefault="004231E4">
            <w:pPr>
              <w:pStyle w:val="Normal1"/>
              <w:rPr>
                <w:sz w:val="18"/>
                <w:szCs w:val="18"/>
              </w:rPr>
            </w:pPr>
            <w:r>
              <w:rPr>
                <w:sz w:val="18"/>
                <w:szCs w:val="18"/>
              </w:rPr>
              <w:t>Ramos-</w:t>
            </w:r>
            <w:proofErr w:type="spellStart"/>
            <w:r>
              <w:rPr>
                <w:sz w:val="18"/>
                <w:szCs w:val="18"/>
              </w:rPr>
              <w:t>Barbero</w:t>
            </w:r>
            <w:proofErr w:type="spellEnd"/>
            <w:r>
              <w:rPr>
                <w:sz w:val="18"/>
                <w:szCs w:val="18"/>
              </w:rPr>
              <w:t xml:space="preserve"> </w:t>
            </w:r>
            <w:ins w:id="164" w:author="Jocelyne DiRuggiero" w:date="2019-03-06T18:53:00Z">
              <w:r>
                <w:rPr>
                  <w:sz w:val="18"/>
                  <w:szCs w:val="18"/>
                </w:rPr>
                <w:t>(</w:t>
              </w:r>
              <w:r>
                <w:rPr>
                  <w:i/>
                  <w:sz w:val="18"/>
                  <w:szCs w:val="18"/>
                </w:rPr>
                <w:t>57</w:t>
              </w:r>
              <w:r>
                <w:rPr>
                  <w:sz w:val="18"/>
                  <w:szCs w:val="18"/>
                </w:rPr>
                <w:t xml:space="preserve">), </w:t>
              </w:r>
              <w:proofErr w:type="spellStart"/>
              <w:r>
                <w:rPr>
                  <w:sz w:val="18"/>
                  <w:szCs w:val="18"/>
                </w:rPr>
                <w:t>Ghai</w:t>
              </w:r>
              <w:proofErr w:type="spellEnd"/>
              <w:r>
                <w:rPr>
                  <w:sz w:val="18"/>
                  <w:szCs w:val="18"/>
                </w:rPr>
                <w:t xml:space="preserve"> (</w:t>
              </w:r>
              <w:r>
                <w:rPr>
                  <w:i/>
                  <w:sz w:val="18"/>
                  <w:szCs w:val="18"/>
                </w:rPr>
                <w:t>51</w:t>
              </w:r>
              <w:r>
                <w:rPr>
                  <w:sz w:val="18"/>
                  <w:szCs w:val="18"/>
                </w:rPr>
                <w:t>)</w:t>
              </w:r>
            </w:ins>
          </w:p>
        </w:tc>
        <w:tc>
          <w:tcPr>
            <w:tcW w:w="1735" w:type="dxa"/>
            <w:shd w:val="clear" w:color="auto" w:fill="auto"/>
          </w:tcPr>
          <w:p w14:paraId="63F57142" w14:textId="70CD0D4B" w:rsidR="00292FA9" w:rsidRDefault="005621B9">
            <w:pPr>
              <w:pStyle w:val="Normal1"/>
              <w:rPr>
                <w:sz w:val="18"/>
                <w:szCs w:val="18"/>
              </w:rPr>
            </w:pPr>
            <w:del w:id="165" w:author="Jocelyne DiRuggiero" w:date="2019-03-06T18:53:00Z">
              <w:r w:rsidRPr="007A2484">
                <w:rPr>
                  <w:sz w:val="18"/>
                </w:rPr>
                <w:delText xml:space="preserve">Jayanath , </w:delText>
              </w:r>
            </w:del>
            <w:proofErr w:type="spellStart"/>
            <w:r w:rsidR="004231E4">
              <w:rPr>
                <w:sz w:val="18"/>
                <w:szCs w:val="18"/>
              </w:rPr>
              <w:t>Plominsky</w:t>
            </w:r>
            <w:proofErr w:type="spellEnd"/>
            <w:r w:rsidR="004231E4">
              <w:rPr>
                <w:sz w:val="18"/>
                <w:szCs w:val="18"/>
              </w:rPr>
              <w:t xml:space="preserve"> </w:t>
            </w:r>
            <w:ins w:id="166" w:author="Jocelyne DiRuggiero" w:date="2019-03-06T18:53:00Z">
              <w:r w:rsidR="004231E4">
                <w:rPr>
                  <w:sz w:val="18"/>
                  <w:szCs w:val="18"/>
                </w:rPr>
                <w:t>(</w:t>
              </w:r>
              <w:r w:rsidR="004231E4">
                <w:rPr>
                  <w:i/>
                  <w:sz w:val="18"/>
                  <w:szCs w:val="18"/>
                </w:rPr>
                <w:t>32</w:t>
              </w:r>
              <w:r w:rsidR="004231E4">
                <w:rPr>
                  <w:sz w:val="18"/>
                  <w:szCs w:val="18"/>
                </w:rPr>
                <w:t xml:space="preserve">), </w:t>
              </w:r>
              <w:proofErr w:type="spellStart"/>
              <w:r w:rsidR="004231E4">
                <w:rPr>
                  <w:sz w:val="18"/>
                  <w:szCs w:val="18"/>
                </w:rPr>
                <w:t>Ghai</w:t>
              </w:r>
              <w:proofErr w:type="spellEnd"/>
              <w:r w:rsidR="004231E4">
                <w:rPr>
                  <w:sz w:val="18"/>
                  <w:szCs w:val="18"/>
                </w:rPr>
                <w:t xml:space="preserve"> (</w:t>
              </w:r>
              <w:r w:rsidR="004231E4">
                <w:rPr>
                  <w:i/>
                  <w:sz w:val="18"/>
                  <w:szCs w:val="18"/>
                </w:rPr>
                <w:t>51</w:t>
              </w:r>
              <w:r w:rsidR="004231E4">
                <w:rPr>
                  <w:sz w:val="18"/>
                  <w:szCs w:val="18"/>
                </w:rPr>
                <w:t>)</w:t>
              </w:r>
            </w:ins>
          </w:p>
        </w:tc>
        <w:tc>
          <w:tcPr>
            <w:tcW w:w="1965" w:type="dxa"/>
            <w:shd w:val="clear" w:color="auto" w:fill="auto"/>
          </w:tcPr>
          <w:p w14:paraId="5A06CB31" w14:textId="0583F22E" w:rsidR="00292FA9" w:rsidRDefault="004231E4">
            <w:pPr>
              <w:pStyle w:val="Normal1"/>
              <w:rPr>
                <w:sz w:val="18"/>
                <w:szCs w:val="18"/>
              </w:rPr>
            </w:pPr>
            <w:r>
              <w:rPr>
                <w:sz w:val="18"/>
                <w:szCs w:val="18"/>
              </w:rPr>
              <w:t xml:space="preserve">Moller </w:t>
            </w:r>
            <w:del w:id="167" w:author="Jocelyne DiRuggiero" w:date="2019-03-06T18:53:00Z">
              <w:r w:rsidR="005621B9" w:rsidRPr="007A2484">
                <w:rPr>
                  <w:sz w:val="18"/>
                </w:rPr>
                <w:delText>,</w:delText>
              </w:r>
            </w:del>
            <w:ins w:id="168" w:author="Jocelyne DiRuggiero" w:date="2019-03-06T18:53:00Z">
              <w:r>
                <w:rPr>
                  <w:sz w:val="18"/>
                  <w:szCs w:val="18"/>
                </w:rPr>
                <w:t>(</w:t>
              </w:r>
              <w:r>
                <w:rPr>
                  <w:i/>
                  <w:sz w:val="18"/>
                  <w:szCs w:val="18"/>
                </w:rPr>
                <w:t>39</w:t>
              </w:r>
              <w:r>
                <w:rPr>
                  <w:sz w:val="18"/>
                  <w:szCs w:val="18"/>
                </w:rPr>
                <w:t>),</w:t>
              </w:r>
            </w:ins>
            <w:r>
              <w:rPr>
                <w:sz w:val="18"/>
                <w:szCs w:val="18"/>
              </w:rPr>
              <w:t xml:space="preserve"> Di </w:t>
            </w:r>
            <w:proofErr w:type="spellStart"/>
            <w:r>
              <w:rPr>
                <w:sz w:val="18"/>
                <w:szCs w:val="18"/>
              </w:rPr>
              <w:t>Meglio</w:t>
            </w:r>
            <w:proofErr w:type="spellEnd"/>
            <w:r>
              <w:rPr>
                <w:sz w:val="18"/>
                <w:szCs w:val="18"/>
              </w:rPr>
              <w:t xml:space="preserve"> </w:t>
            </w:r>
            <w:ins w:id="169" w:author="Jocelyne DiRuggiero" w:date="2019-03-06T18:53:00Z">
              <w:r>
                <w:rPr>
                  <w:sz w:val="18"/>
                  <w:szCs w:val="18"/>
                </w:rPr>
                <w:t>(</w:t>
              </w:r>
              <w:r>
                <w:rPr>
                  <w:i/>
                  <w:sz w:val="18"/>
                  <w:szCs w:val="18"/>
                </w:rPr>
                <w:t>58</w:t>
              </w:r>
              <w:r>
                <w:rPr>
                  <w:sz w:val="18"/>
                  <w:szCs w:val="18"/>
                </w:rPr>
                <w:t>)</w:t>
              </w:r>
            </w:ins>
          </w:p>
        </w:tc>
      </w:tr>
      <w:tr w:rsidR="00292FA9" w14:paraId="2EA44C47" w14:textId="77777777">
        <w:trPr>
          <w:jc w:val="center"/>
        </w:trPr>
        <w:tc>
          <w:tcPr>
            <w:tcW w:w="1584" w:type="dxa"/>
            <w:shd w:val="clear" w:color="auto" w:fill="auto"/>
          </w:tcPr>
          <w:p w14:paraId="194051E4" w14:textId="77777777" w:rsidR="00292FA9" w:rsidRDefault="004231E4">
            <w:pPr>
              <w:pStyle w:val="Normal1"/>
              <w:rPr>
                <w:sz w:val="18"/>
                <w:szCs w:val="18"/>
              </w:rPr>
            </w:pPr>
            <w:r>
              <w:rPr>
                <w:sz w:val="18"/>
                <w:szCs w:val="18"/>
              </w:rPr>
              <w:t>Hypersaline microbial mats</w:t>
            </w:r>
          </w:p>
        </w:tc>
        <w:tc>
          <w:tcPr>
            <w:tcW w:w="1895" w:type="dxa"/>
            <w:shd w:val="clear" w:color="auto" w:fill="auto"/>
          </w:tcPr>
          <w:p w14:paraId="539252CC" w14:textId="77777777" w:rsidR="00292FA9" w:rsidRDefault="004231E4">
            <w:pPr>
              <w:pStyle w:val="Normal1"/>
              <w:rPr>
                <w:sz w:val="18"/>
                <w:szCs w:val="18"/>
              </w:rPr>
            </w:pPr>
            <w:proofErr w:type="spellStart"/>
            <w:ins w:id="170" w:author="Jocelyne DiRuggiero" w:date="2019-03-06T18:53:00Z">
              <w:r>
                <w:rPr>
                  <w:sz w:val="18"/>
                  <w:szCs w:val="18"/>
                </w:rPr>
                <w:t>Mobberley</w:t>
              </w:r>
              <w:proofErr w:type="spellEnd"/>
              <w:r>
                <w:rPr>
                  <w:sz w:val="18"/>
                  <w:szCs w:val="18"/>
                </w:rPr>
                <w:t xml:space="preserve">  (</w:t>
              </w:r>
              <w:r>
                <w:rPr>
                  <w:i/>
                  <w:sz w:val="18"/>
                  <w:szCs w:val="18"/>
                </w:rPr>
                <w:t>46</w:t>
              </w:r>
              <w:r>
                <w:rPr>
                  <w:sz w:val="18"/>
                  <w:szCs w:val="18"/>
                </w:rPr>
                <w:t xml:space="preserve">), </w:t>
              </w:r>
            </w:ins>
            <w:proofErr w:type="spellStart"/>
            <w:r>
              <w:rPr>
                <w:sz w:val="18"/>
                <w:szCs w:val="18"/>
              </w:rPr>
              <w:t>Berlanga</w:t>
            </w:r>
            <w:proofErr w:type="spellEnd"/>
            <w:r>
              <w:rPr>
                <w:sz w:val="18"/>
                <w:szCs w:val="18"/>
              </w:rPr>
              <w:t xml:space="preserve"> </w:t>
            </w:r>
            <w:ins w:id="171" w:author="Jocelyne DiRuggiero" w:date="2019-03-06T18:53:00Z">
              <w:r>
                <w:rPr>
                  <w:sz w:val="18"/>
                  <w:szCs w:val="18"/>
                </w:rPr>
                <w:t>(</w:t>
              </w:r>
              <w:r>
                <w:rPr>
                  <w:i/>
                  <w:sz w:val="18"/>
                  <w:szCs w:val="18"/>
                </w:rPr>
                <w:t>59</w:t>
              </w:r>
              <w:r>
                <w:rPr>
                  <w:sz w:val="18"/>
                  <w:szCs w:val="18"/>
                </w:rPr>
                <w:t xml:space="preserve">), </w:t>
              </w:r>
            </w:ins>
          </w:p>
        </w:tc>
        <w:tc>
          <w:tcPr>
            <w:tcW w:w="1636" w:type="dxa"/>
            <w:shd w:val="clear" w:color="auto" w:fill="auto"/>
          </w:tcPr>
          <w:p w14:paraId="2F7F3414" w14:textId="77777777" w:rsidR="00292FA9" w:rsidRDefault="004231E4">
            <w:pPr>
              <w:pStyle w:val="Normal1"/>
              <w:rPr>
                <w:sz w:val="18"/>
                <w:szCs w:val="18"/>
              </w:rPr>
            </w:pPr>
            <w:proofErr w:type="spellStart"/>
            <w:r>
              <w:rPr>
                <w:sz w:val="18"/>
                <w:szCs w:val="18"/>
              </w:rPr>
              <w:t>Mobberley</w:t>
            </w:r>
            <w:proofErr w:type="spellEnd"/>
            <w:r>
              <w:rPr>
                <w:sz w:val="18"/>
                <w:szCs w:val="18"/>
              </w:rPr>
              <w:t xml:space="preserve"> </w:t>
            </w:r>
            <w:ins w:id="172" w:author="Jocelyne DiRuggiero" w:date="2019-03-06T18:53:00Z">
              <w:r>
                <w:rPr>
                  <w:sz w:val="18"/>
                  <w:szCs w:val="18"/>
                </w:rPr>
                <w:t>(</w:t>
              </w:r>
              <w:r>
                <w:rPr>
                  <w:i/>
                  <w:sz w:val="18"/>
                  <w:szCs w:val="18"/>
                </w:rPr>
                <w:t>46</w:t>
              </w:r>
              <w:r>
                <w:rPr>
                  <w:sz w:val="18"/>
                  <w:szCs w:val="18"/>
                </w:rPr>
                <w:t>)</w:t>
              </w:r>
            </w:ins>
          </w:p>
        </w:tc>
        <w:tc>
          <w:tcPr>
            <w:tcW w:w="1735" w:type="dxa"/>
            <w:shd w:val="clear" w:color="auto" w:fill="auto"/>
          </w:tcPr>
          <w:p w14:paraId="3DFDA02F" w14:textId="28892024" w:rsidR="00292FA9" w:rsidRDefault="004231E4">
            <w:pPr>
              <w:pStyle w:val="Normal1"/>
              <w:rPr>
                <w:sz w:val="18"/>
                <w:szCs w:val="18"/>
              </w:rPr>
            </w:pPr>
            <w:proofErr w:type="spellStart"/>
            <w:r>
              <w:rPr>
                <w:sz w:val="18"/>
                <w:szCs w:val="18"/>
              </w:rPr>
              <w:t>Mobberley</w:t>
            </w:r>
            <w:proofErr w:type="spellEnd"/>
            <w:r>
              <w:rPr>
                <w:sz w:val="18"/>
                <w:szCs w:val="18"/>
              </w:rPr>
              <w:t xml:space="preserve"> </w:t>
            </w:r>
            <w:del w:id="173" w:author="Jocelyne DiRuggiero" w:date="2019-03-06T18:53:00Z">
              <w:r w:rsidR="005621B9" w:rsidRPr="007A2484">
                <w:rPr>
                  <w:sz w:val="18"/>
                </w:rPr>
                <w:delText>,</w:delText>
              </w:r>
            </w:del>
            <w:ins w:id="174" w:author="Jocelyne DiRuggiero" w:date="2019-03-06T18:53:00Z">
              <w:r>
                <w:rPr>
                  <w:sz w:val="18"/>
                  <w:szCs w:val="18"/>
                </w:rPr>
                <w:t>(</w:t>
              </w:r>
              <w:r>
                <w:rPr>
                  <w:i/>
                  <w:sz w:val="18"/>
                  <w:szCs w:val="18"/>
                </w:rPr>
                <w:t>46</w:t>
              </w:r>
              <w:r>
                <w:rPr>
                  <w:sz w:val="18"/>
                  <w:szCs w:val="18"/>
                </w:rPr>
                <w:t>),</w:t>
              </w:r>
            </w:ins>
            <w:r>
              <w:rPr>
                <w:sz w:val="18"/>
                <w:szCs w:val="18"/>
              </w:rPr>
              <w:t xml:space="preserve"> </w:t>
            </w:r>
            <w:proofErr w:type="spellStart"/>
            <w:r>
              <w:rPr>
                <w:sz w:val="18"/>
                <w:szCs w:val="18"/>
              </w:rPr>
              <w:t>Ruvindy</w:t>
            </w:r>
            <w:proofErr w:type="spellEnd"/>
            <w:r>
              <w:rPr>
                <w:sz w:val="18"/>
                <w:szCs w:val="18"/>
              </w:rPr>
              <w:t xml:space="preserve"> </w:t>
            </w:r>
            <w:del w:id="175" w:author="Jocelyne DiRuggiero" w:date="2019-03-06T18:53:00Z">
              <w:r w:rsidR="005621B9" w:rsidRPr="007A2484">
                <w:rPr>
                  <w:sz w:val="18"/>
                </w:rPr>
                <w:delText>,</w:delText>
              </w:r>
            </w:del>
            <w:ins w:id="176" w:author="Jocelyne DiRuggiero" w:date="2019-03-06T18:53:00Z">
              <w:r>
                <w:rPr>
                  <w:sz w:val="18"/>
                  <w:szCs w:val="18"/>
                </w:rPr>
                <w:t>(</w:t>
              </w:r>
              <w:r>
                <w:rPr>
                  <w:i/>
                  <w:sz w:val="18"/>
                  <w:szCs w:val="18"/>
                </w:rPr>
                <w:t>60</w:t>
              </w:r>
              <w:r>
                <w:rPr>
                  <w:sz w:val="18"/>
                  <w:szCs w:val="18"/>
                </w:rPr>
                <w:t>),</w:t>
              </w:r>
            </w:ins>
            <w:r>
              <w:rPr>
                <w:sz w:val="18"/>
                <w:szCs w:val="18"/>
              </w:rPr>
              <w:t xml:space="preserve"> Wong </w:t>
            </w:r>
            <w:ins w:id="177" w:author="Jocelyne DiRuggiero" w:date="2019-03-06T18:53:00Z">
              <w:r>
                <w:rPr>
                  <w:sz w:val="18"/>
                  <w:szCs w:val="18"/>
                </w:rPr>
                <w:t>(</w:t>
              </w:r>
              <w:r>
                <w:rPr>
                  <w:i/>
                  <w:sz w:val="18"/>
                  <w:szCs w:val="18"/>
                </w:rPr>
                <w:t>61</w:t>
              </w:r>
              <w:r>
                <w:rPr>
                  <w:sz w:val="18"/>
                  <w:szCs w:val="18"/>
                </w:rPr>
                <w:t>)</w:t>
              </w:r>
            </w:ins>
          </w:p>
        </w:tc>
        <w:tc>
          <w:tcPr>
            <w:tcW w:w="1965" w:type="dxa"/>
            <w:shd w:val="clear" w:color="auto" w:fill="auto"/>
          </w:tcPr>
          <w:p w14:paraId="45F6F866" w14:textId="77777777" w:rsidR="00292FA9" w:rsidRDefault="004231E4">
            <w:pPr>
              <w:pStyle w:val="Normal1"/>
              <w:rPr>
                <w:sz w:val="18"/>
                <w:szCs w:val="18"/>
              </w:rPr>
            </w:pPr>
            <w:r>
              <w:rPr>
                <w:sz w:val="18"/>
                <w:szCs w:val="18"/>
              </w:rPr>
              <w:t xml:space="preserve">White </w:t>
            </w:r>
            <w:ins w:id="178" w:author="Jocelyne DiRuggiero" w:date="2019-03-06T18:53:00Z">
              <w:r>
                <w:rPr>
                  <w:sz w:val="18"/>
                  <w:szCs w:val="18"/>
                </w:rPr>
                <w:t>(</w:t>
              </w:r>
              <w:r>
                <w:rPr>
                  <w:i/>
                  <w:sz w:val="18"/>
                  <w:szCs w:val="18"/>
                </w:rPr>
                <w:t>62</w:t>
              </w:r>
              <w:r>
                <w:rPr>
                  <w:sz w:val="18"/>
                  <w:szCs w:val="18"/>
                </w:rPr>
                <w:t>)</w:t>
              </w:r>
            </w:ins>
          </w:p>
        </w:tc>
      </w:tr>
      <w:tr w:rsidR="00292FA9" w14:paraId="4CCA4CA5" w14:textId="77777777">
        <w:trPr>
          <w:jc w:val="center"/>
        </w:trPr>
        <w:tc>
          <w:tcPr>
            <w:tcW w:w="1584" w:type="dxa"/>
            <w:shd w:val="clear" w:color="auto" w:fill="auto"/>
          </w:tcPr>
          <w:p w14:paraId="700F16DB" w14:textId="2FA2DC12" w:rsidR="00292FA9" w:rsidRDefault="005621B9">
            <w:pPr>
              <w:pStyle w:val="Normal1"/>
              <w:rPr>
                <w:sz w:val="18"/>
                <w:szCs w:val="18"/>
              </w:rPr>
            </w:pPr>
            <w:del w:id="179" w:author="Jocelyne DiRuggiero" w:date="2019-03-06T18:53:00Z">
              <w:r w:rsidRPr="007A2484">
                <w:rPr>
                  <w:rFonts w:eastAsia="Times New Roman"/>
                  <w:sz w:val="18"/>
                </w:rPr>
                <w:delText xml:space="preserve">Deep-sea </w:delText>
              </w:r>
            </w:del>
            <w:r w:rsidR="004231E4">
              <w:rPr>
                <w:sz w:val="18"/>
                <w:szCs w:val="18"/>
              </w:rPr>
              <w:t>Haloclines</w:t>
            </w:r>
          </w:p>
        </w:tc>
        <w:tc>
          <w:tcPr>
            <w:tcW w:w="1895" w:type="dxa"/>
            <w:shd w:val="clear" w:color="auto" w:fill="auto"/>
          </w:tcPr>
          <w:p w14:paraId="0DECD250" w14:textId="77777777" w:rsidR="00292FA9" w:rsidRDefault="004231E4">
            <w:pPr>
              <w:pStyle w:val="Normal1"/>
              <w:rPr>
                <w:sz w:val="18"/>
                <w:szCs w:val="18"/>
              </w:rPr>
            </w:pPr>
            <w:r>
              <w:rPr>
                <w:sz w:val="18"/>
                <w:szCs w:val="18"/>
              </w:rPr>
              <w:t>N/A</w:t>
            </w:r>
          </w:p>
        </w:tc>
        <w:tc>
          <w:tcPr>
            <w:tcW w:w="1636" w:type="dxa"/>
            <w:shd w:val="clear" w:color="auto" w:fill="auto"/>
          </w:tcPr>
          <w:p w14:paraId="514CF930" w14:textId="77777777" w:rsidR="00292FA9" w:rsidRDefault="004231E4">
            <w:pPr>
              <w:pStyle w:val="Normal1"/>
              <w:rPr>
                <w:sz w:val="18"/>
                <w:szCs w:val="18"/>
              </w:rPr>
            </w:pPr>
            <w:proofErr w:type="spellStart"/>
            <w:r>
              <w:rPr>
                <w:sz w:val="18"/>
                <w:szCs w:val="18"/>
              </w:rPr>
              <w:t>Speth</w:t>
            </w:r>
            <w:proofErr w:type="spellEnd"/>
            <w:r>
              <w:rPr>
                <w:sz w:val="18"/>
                <w:szCs w:val="18"/>
              </w:rPr>
              <w:t xml:space="preserve"> </w:t>
            </w:r>
            <w:ins w:id="180" w:author="Jocelyne DiRuggiero" w:date="2019-03-06T18:53:00Z">
              <w:r>
                <w:rPr>
                  <w:sz w:val="18"/>
                  <w:szCs w:val="18"/>
                </w:rPr>
                <w:t>(</w:t>
              </w:r>
              <w:r>
                <w:rPr>
                  <w:i/>
                  <w:sz w:val="18"/>
                  <w:szCs w:val="18"/>
                </w:rPr>
                <w:t>63</w:t>
              </w:r>
              <w:r>
                <w:rPr>
                  <w:sz w:val="18"/>
                  <w:szCs w:val="18"/>
                </w:rPr>
                <w:t>)</w:t>
              </w:r>
            </w:ins>
          </w:p>
        </w:tc>
        <w:tc>
          <w:tcPr>
            <w:tcW w:w="1735" w:type="dxa"/>
            <w:shd w:val="clear" w:color="auto" w:fill="auto"/>
          </w:tcPr>
          <w:p w14:paraId="11009423" w14:textId="15E173F6" w:rsidR="00292FA9" w:rsidRDefault="004231E4">
            <w:pPr>
              <w:pStyle w:val="Normal1"/>
              <w:rPr>
                <w:sz w:val="18"/>
                <w:szCs w:val="18"/>
              </w:rPr>
            </w:pPr>
            <w:r>
              <w:rPr>
                <w:sz w:val="18"/>
                <w:szCs w:val="18"/>
              </w:rPr>
              <w:t xml:space="preserve">Guan </w:t>
            </w:r>
            <w:del w:id="181" w:author="Jocelyne DiRuggiero" w:date="2019-03-06T18:53:00Z">
              <w:r w:rsidR="005621B9" w:rsidRPr="007A2484">
                <w:rPr>
                  <w:sz w:val="18"/>
                </w:rPr>
                <w:delText>,</w:delText>
              </w:r>
            </w:del>
            <w:ins w:id="182" w:author="Jocelyne DiRuggiero" w:date="2019-03-06T18:53:00Z">
              <w:r>
                <w:rPr>
                  <w:sz w:val="18"/>
                  <w:szCs w:val="18"/>
                </w:rPr>
                <w:t>(</w:t>
              </w:r>
              <w:r>
                <w:rPr>
                  <w:i/>
                  <w:sz w:val="18"/>
                  <w:szCs w:val="18"/>
                </w:rPr>
                <w:t>64</w:t>
              </w:r>
              <w:r>
                <w:rPr>
                  <w:sz w:val="18"/>
                  <w:szCs w:val="18"/>
                </w:rPr>
                <w:t>),</w:t>
              </w:r>
            </w:ins>
            <w:r>
              <w:rPr>
                <w:sz w:val="18"/>
                <w:szCs w:val="18"/>
              </w:rPr>
              <w:t xml:space="preserve"> </w:t>
            </w:r>
            <w:proofErr w:type="spellStart"/>
            <w:r>
              <w:rPr>
                <w:sz w:val="18"/>
                <w:szCs w:val="18"/>
              </w:rPr>
              <w:t>Pachiadaki</w:t>
            </w:r>
            <w:proofErr w:type="spellEnd"/>
            <w:r>
              <w:rPr>
                <w:sz w:val="18"/>
                <w:szCs w:val="18"/>
              </w:rPr>
              <w:t xml:space="preserve"> </w:t>
            </w:r>
            <w:ins w:id="183" w:author="Jocelyne DiRuggiero" w:date="2019-03-06T18:53:00Z">
              <w:r>
                <w:rPr>
                  <w:sz w:val="18"/>
                  <w:szCs w:val="18"/>
                </w:rPr>
                <w:t>(</w:t>
              </w:r>
              <w:r>
                <w:rPr>
                  <w:i/>
                  <w:sz w:val="18"/>
                  <w:szCs w:val="18"/>
                </w:rPr>
                <w:t>65</w:t>
              </w:r>
              <w:r>
                <w:rPr>
                  <w:sz w:val="18"/>
                  <w:szCs w:val="18"/>
                </w:rPr>
                <w:t>)</w:t>
              </w:r>
            </w:ins>
          </w:p>
        </w:tc>
        <w:tc>
          <w:tcPr>
            <w:tcW w:w="1965" w:type="dxa"/>
            <w:shd w:val="clear" w:color="auto" w:fill="auto"/>
          </w:tcPr>
          <w:p w14:paraId="5E3FB331" w14:textId="77777777" w:rsidR="00292FA9" w:rsidRDefault="004231E4">
            <w:pPr>
              <w:pStyle w:val="Normal1"/>
              <w:rPr>
                <w:sz w:val="18"/>
                <w:szCs w:val="18"/>
              </w:rPr>
            </w:pPr>
            <w:proofErr w:type="spellStart"/>
            <w:r>
              <w:rPr>
                <w:sz w:val="18"/>
                <w:szCs w:val="18"/>
              </w:rPr>
              <w:t>Antunes</w:t>
            </w:r>
            <w:proofErr w:type="spellEnd"/>
            <w:r>
              <w:rPr>
                <w:sz w:val="18"/>
                <w:szCs w:val="18"/>
              </w:rPr>
              <w:t xml:space="preserve"> </w:t>
            </w:r>
            <w:ins w:id="184" w:author="Jocelyne DiRuggiero" w:date="2019-03-06T18:53:00Z">
              <w:r>
                <w:rPr>
                  <w:sz w:val="18"/>
                  <w:szCs w:val="18"/>
                </w:rPr>
                <w:t>(</w:t>
              </w:r>
              <w:r>
                <w:rPr>
                  <w:i/>
                  <w:sz w:val="18"/>
                  <w:szCs w:val="18"/>
                </w:rPr>
                <w:t>38</w:t>
              </w:r>
              <w:r>
                <w:rPr>
                  <w:sz w:val="18"/>
                  <w:szCs w:val="18"/>
                </w:rPr>
                <w:t>)</w:t>
              </w:r>
            </w:ins>
          </w:p>
        </w:tc>
      </w:tr>
      <w:tr w:rsidR="00292FA9" w14:paraId="75703980" w14:textId="77777777">
        <w:trPr>
          <w:jc w:val="center"/>
        </w:trPr>
        <w:tc>
          <w:tcPr>
            <w:tcW w:w="1584" w:type="dxa"/>
            <w:shd w:val="clear" w:color="auto" w:fill="auto"/>
          </w:tcPr>
          <w:p w14:paraId="07EB3AB9" w14:textId="77777777" w:rsidR="00292FA9" w:rsidRDefault="004231E4">
            <w:pPr>
              <w:pStyle w:val="Normal1"/>
              <w:rPr>
                <w:sz w:val="18"/>
                <w:szCs w:val="18"/>
              </w:rPr>
            </w:pPr>
            <w:r>
              <w:rPr>
                <w:sz w:val="18"/>
                <w:szCs w:val="18"/>
              </w:rPr>
              <w:t>Halite endoliths</w:t>
            </w:r>
          </w:p>
        </w:tc>
        <w:tc>
          <w:tcPr>
            <w:tcW w:w="1895" w:type="dxa"/>
            <w:shd w:val="clear" w:color="auto" w:fill="auto"/>
          </w:tcPr>
          <w:p w14:paraId="66388A72" w14:textId="052A5A8B" w:rsidR="00292FA9" w:rsidRDefault="004231E4">
            <w:pPr>
              <w:pStyle w:val="Normal1"/>
              <w:rPr>
                <w:sz w:val="18"/>
                <w:szCs w:val="18"/>
              </w:rPr>
            </w:pPr>
            <w:r>
              <w:rPr>
                <w:sz w:val="18"/>
                <w:szCs w:val="18"/>
              </w:rPr>
              <w:t xml:space="preserve">Uritskiy </w:t>
            </w:r>
            <w:del w:id="185" w:author="Jocelyne DiRuggiero" w:date="2019-03-06T18:53:00Z">
              <w:r w:rsidR="005621B9" w:rsidRPr="007A2484">
                <w:rPr>
                  <w:sz w:val="18"/>
                </w:rPr>
                <w:delText>,</w:delText>
              </w:r>
            </w:del>
            <w:ins w:id="186" w:author="Jocelyne DiRuggiero" w:date="2019-03-06T18:53:00Z">
              <w:r>
                <w:rPr>
                  <w:sz w:val="18"/>
                  <w:szCs w:val="18"/>
                </w:rPr>
                <w:t>(</w:t>
              </w:r>
              <w:r>
                <w:rPr>
                  <w:i/>
                  <w:sz w:val="18"/>
                  <w:szCs w:val="18"/>
                </w:rPr>
                <w:t>42</w:t>
              </w:r>
              <w:r>
                <w:rPr>
                  <w:sz w:val="18"/>
                  <w:szCs w:val="18"/>
                </w:rPr>
                <w:t>),</w:t>
              </w:r>
            </w:ins>
            <w:r>
              <w:rPr>
                <w:sz w:val="18"/>
                <w:szCs w:val="18"/>
              </w:rPr>
              <w:t xml:space="preserve"> </w:t>
            </w:r>
            <w:proofErr w:type="spellStart"/>
            <w:r>
              <w:rPr>
                <w:sz w:val="18"/>
                <w:szCs w:val="18"/>
              </w:rPr>
              <w:t>Finstad</w:t>
            </w:r>
            <w:proofErr w:type="spellEnd"/>
            <w:r>
              <w:rPr>
                <w:sz w:val="18"/>
                <w:szCs w:val="18"/>
              </w:rPr>
              <w:t xml:space="preserve"> </w:t>
            </w:r>
            <w:ins w:id="187" w:author="Jocelyne DiRuggiero" w:date="2019-03-06T18:53:00Z">
              <w:r>
                <w:rPr>
                  <w:sz w:val="18"/>
                  <w:szCs w:val="18"/>
                </w:rPr>
                <w:t>(</w:t>
              </w:r>
              <w:r>
                <w:rPr>
                  <w:i/>
                  <w:sz w:val="18"/>
                  <w:szCs w:val="18"/>
                </w:rPr>
                <w:t>40</w:t>
              </w:r>
              <w:r>
                <w:rPr>
                  <w:sz w:val="18"/>
                  <w:szCs w:val="18"/>
                </w:rPr>
                <w:t>)</w:t>
              </w:r>
            </w:ins>
          </w:p>
        </w:tc>
        <w:tc>
          <w:tcPr>
            <w:tcW w:w="1636" w:type="dxa"/>
            <w:shd w:val="clear" w:color="auto" w:fill="auto"/>
          </w:tcPr>
          <w:p w14:paraId="22241CF2" w14:textId="6AFCE187" w:rsidR="00292FA9" w:rsidRDefault="004231E4">
            <w:pPr>
              <w:pStyle w:val="Normal1"/>
              <w:rPr>
                <w:sz w:val="18"/>
                <w:szCs w:val="18"/>
              </w:rPr>
            </w:pPr>
            <w:proofErr w:type="spellStart"/>
            <w:r>
              <w:rPr>
                <w:sz w:val="18"/>
                <w:szCs w:val="18"/>
              </w:rPr>
              <w:t>Finstad</w:t>
            </w:r>
            <w:proofErr w:type="spellEnd"/>
            <w:r>
              <w:rPr>
                <w:sz w:val="18"/>
                <w:szCs w:val="18"/>
              </w:rPr>
              <w:t xml:space="preserve"> </w:t>
            </w:r>
            <w:del w:id="188" w:author="Jocelyne DiRuggiero" w:date="2019-03-06T18:53:00Z">
              <w:r w:rsidR="005621B9" w:rsidRPr="007A2484">
                <w:rPr>
                  <w:sz w:val="18"/>
                </w:rPr>
                <w:delText>,</w:delText>
              </w:r>
            </w:del>
            <w:ins w:id="189" w:author="Jocelyne DiRuggiero" w:date="2019-03-06T18:53:00Z">
              <w:r>
                <w:rPr>
                  <w:sz w:val="18"/>
                  <w:szCs w:val="18"/>
                </w:rPr>
                <w:t>(</w:t>
              </w:r>
              <w:r>
                <w:rPr>
                  <w:i/>
                  <w:sz w:val="18"/>
                  <w:szCs w:val="18"/>
                </w:rPr>
                <w:t>40</w:t>
              </w:r>
              <w:r>
                <w:rPr>
                  <w:sz w:val="18"/>
                  <w:szCs w:val="18"/>
                </w:rPr>
                <w:t>),</w:t>
              </w:r>
            </w:ins>
            <w:r>
              <w:rPr>
                <w:sz w:val="18"/>
                <w:szCs w:val="18"/>
              </w:rPr>
              <w:t xml:space="preserve"> Uritskiy </w:t>
            </w:r>
            <w:del w:id="190" w:author="Jocelyne DiRuggiero" w:date="2019-03-06T18:53:00Z">
              <w:r w:rsidR="005621B9" w:rsidRPr="007A2484">
                <w:rPr>
                  <w:sz w:val="18"/>
                </w:rPr>
                <w:delText>,</w:delText>
              </w:r>
            </w:del>
            <w:ins w:id="191" w:author="Jocelyne DiRuggiero" w:date="2019-03-06T18:53:00Z">
              <w:r>
                <w:rPr>
                  <w:sz w:val="18"/>
                  <w:szCs w:val="18"/>
                </w:rPr>
                <w:t>(</w:t>
              </w:r>
              <w:r>
                <w:rPr>
                  <w:i/>
                  <w:sz w:val="18"/>
                  <w:szCs w:val="18"/>
                </w:rPr>
                <w:t>42</w:t>
              </w:r>
              <w:r>
                <w:rPr>
                  <w:sz w:val="18"/>
                  <w:szCs w:val="18"/>
                </w:rPr>
                <w:t>),</w:t>
              </w:r>
            </w:ins>
          </w:p>
        </w:tc>
        <w:tc>
          <w:tcPr>
            <w:tcW w:w="1735" w:type="dxa"/>
            <w:shd w:val="clear" w:color="auto" w:fill="auto"/>
          </w:tcPr>
          <w:p w14:paraId="5E77281C" w14:textId="0264FA1F" w:rsidR="00292FA9" w:rsidRDefault="004231E4">
            <w:pPr>
              <w:pStyle w:val="Normal1"/>
              <w:rPr>
                <w:sz w:val="18"/>
                <w:szCs w:val="18"/>
              </w:rPr>
            </w:pPr>
            <w:proofErr w:type="spellStart"/>
            <w:r>
              <w:rPr>
                <w:sz w:val="18"/>
                <w:szCs w:val="18"/>
              </w:rPr>
              <w:t>Crits</w:t>
            </w:r>
            <w:proofErr w:type="spellEnd"/>
            <w:r>
              <w:rPr>
                <w:sz w:val="18"/>
                <w:szCs w:val="18"/>
              </w:rPr>
              <w:t xml:space="preserve">-Christoph </w:t>
            </w:r>
            <w:del w:id="192" w:author="Jocelyne DiRuggiero" w:date="2019-03-06T18:53:00Z">
              <w:r w:rsidR="005621B9" w:rsidRPr="007A2484">
                <w:rPr>
                  <w:sz w:val="18"/>
                </w:rPr>
                <w:delText>,</w:delText>
              </w:r>
            </w:del>
            <w:ins w:id="193" w:author="Jocelyne DiRuggiero" w:date="2019-03-06T18:53:00Z">
              <w:r>
                <w:rPr>
                  <w:sz w:val="18"/>
                  <w:szCs w:val="18"/>
                </w:rPr>
                <w:t>(</w:t>
              </w:r>
              <w:r>
                <w:rPr>
                  <w:i/>
                  <w:sz w:val="18"/>
                  <w:szCs w:val="18"/>
                </w:rPr>
                <w:t>66</w:t>
              </w:r>
              <w:r>
                <w:rPr>
                  <w:sz w:val="18"/>
                  <w:szCs w:val="18"/>
                </w:rPr>
                <w:t>),</w:t>
              </w:r>
            </w:ins>
            <w:r>
              <w:rPr>
                <w:sz w:val="18"/>
                <w:szCs w:val="18"/>
              </w:rPr>
              <w:t xml:space="preserve"> Uritskiy </w:t>
            </w:r>
            <w:ins w:id="194" w:author="Jocelyne DiRuggiero" w:date="2019-03-06T18:53:00Z">
              <w:r>
                <w:rPr>
                  <w:sz w:val="18"/>
                  <w:szCs w:val="18"/>
                </w:rPr>
                <w:t>(</w:t>
              </w:r>
              <w:r>
                <w:rPr>
                  <w:i/>
                  <w:sz w:val="18"/>
                  <w:szCs w:val="18"/>
                </w:rPr>
                <w:t>42</w:t>
              </w:r>
              <w:r>
                <w:rPr>
                  <w:sz w:val="18"/>
                  <w:szCs w:val="18"/>
                </w:rPr>
                <w:t>)</w:t>
              </w:r>
            </w:ins>
          </w:p>
        </w:tc>
        <w:tc>
          <w:tcPr>
            <w:tcW w:w="1965" w:type="dxa"/>
            <w:shd w:val="clear" w:color="auto" w:fill="auto"/>
          </w:tcPr>
          <w:p w14:paraId="1C4A9CDB" w14:textId="77777777" w:rsidR="00292FA9" w:rsidRDefault="004231E4">
            <w:pPr>
              <w:pStyle w:val="Normal1"/>
              <w:rPr>
                <w:sz w:val="18"/>
                <w:szCs w:val="18"/>
              </w:rPr>
            </w:pPr>
            <w:proofErr w:type="spellStart"/>
            <w:r>
              <w:rPr>
                <w:sz w:val="18"/>
                <w:szCs w:val="18"/>
              </w:rPr>
              <w:t>Crits</w:t>
            </w:r>
            <w:proofErr w:type="spellEnd"/>
            <w:r>
              <w:rPr>
                <w:sz w:val="18"/>
                <w:szCs w:val="18"/>
              </w:rPr>
              <w:t xml:space="preserve">-Christoph </w:t>
            </w:r>
            <w:ins w:id="195" w:author="Jocelyne DiRuggiero" w:date="2019-03-06T18:53:00Z">
              <w:r>
                <w:rPr>
                  <w:sz w:val="18"/>
                  <w:szCs w:val="18"/>
                </w:rPr>
                <w:t>(</w:t>
              </w:r>
              <w:r>
                <w:rPr>
                  <w:i/>
                  <w:sz w:val="18"/>
                  <w:szCs w:val="18"/>
                </w:rPr>
                <w:t>66</w:t>
              </w:r>
              <w:r>
                <w:rPr>
                  <w:sz w:val="18"/>
                  <w:szCs w:val="18"/>
                </w:rPr>
                <w:t>)</w:t>
              </w:r>
            </w:ins>
          </w:p>
        </w:tc>
      </w:tr>
      <w:tr w:rsidR="00292FA9" w14:paraId="4F621B39" w14:textId="77777777">
        <w:trPr>
          <w:jc w:val="center"/>
        </w:trPr>
        <w:tc>
          <w:tcPr>
            <w:tcW w:w="1584" w:type="dxa"/>
            <w:shd w:val="clear" w:color="auto" w:fill="auto"/>
          </w:tcPr>
          <w:p w14:paraId="6D5AC953" w14:textId="77777777" w:rsidR="00292FA9" w:rsidRDefault="004231E4">
            <w:pPr>
              <w:pStyle w:val="Normal1"/>
              <w:rPr>
                <w:sz w:val="18"/>
                <w:szCs w:val="18"/>
              </w:rPr>
            </w:pPr>
            <w:r>
              <w:rPr>
                <w:sz w:val="18"/>
                <w:szCs w:val="18"/>
              </w:rPr>
              <w:t>Hypersaline soils</w:t>
            </w:r>
          </w:p>
        </w:tc>
        <w:tc>
          <w:tcPr>
            <w:tcW w:w="1895" w:type="dxa"/>
            <w:shd w:val="clear" w:color="auto" w:fill="auto"/>
          </w:tcPr>
          <w:p w14:paraId="4EEA6FA9" w14:textId="77777777" w:rsidR="00292FA9" w:rsidRDefault="004231E4">
            <w:pPr>
              <w:pStyle w:val="Normal1"/>
              <w:rPr>
                <w:sz w:val="18"/>
                <w:szCs w:val="18"/>
              </w:rPr>
            </w:pPr>
            <w:r>
              <w:rPr>
                <w:sz w:val="18"/>
                <w:szCs w:val="18"/>
              </w:rPr>
              <w:t xml:space="preserve">Narayan </w:t>
            </w:r>
            <w:ins w:id="196" w:author="Jocelyne DiRuggiero" w:date="2019-03-06T18:53:00Z">
              <w:r>
                <w:rPr>
                  <w:sz w:val="18"/>
                  <w:szCs w:val="18"/>
                </w:rPr>
                <w:t>(</w:t>
              </w:r>
              <w:r>
                <w:rPr>
                  <w:i/>
                  <w:sz w:val="18"/>
                  <w:szCs w:val="18"/>
                </w:rPr>
                <w:t>67</w:t>
              </w:r>
              <w:r>
                <w:rPr>
                  <w:sz w:val="18"/>
                  <w:szCs w:val="18"/>
                </w:rPr>
                <w:t>)</w:t>
              </w:r>
            </w:ins>
          </w:p>
        </w:tc>
        <w:tc>
          <w:tcPr>
            <w:tcW w:w="1636" w:type="dxa"/>
            <w:shd w:val="clear" w:color="auto" w:fill="auto"/>
          </w:tcPr>
          <w:p w14:paraId="12CA7FA3" w14:textId="77777777" w:rsidR="00292FA9" w:rsidRDefault="004231E4">
            <w:pPr>
              <w:pStyle w:val="Normal1"/>
              <w:rPr>
                <w:sz w:val="18"/>
                <w:szCs w:val="18"/>
              </w:rPr>
            </w:pPr>
            <w:r>
              <w:rPr>
                <w:sz w:val="18"/>
                <w:szCs w:val="18"/>
              </w:rPr>
              <w:t>Vera-</w:t>
            </w:r>
            <w:proofErr w:type="spellStart"/>
            <w:r>
              <w:rPr>
                <w:sz w:val="18"/>
                <w:szCs w:val="18"/>
              </w:rPr>
              <w:t>Gargallo</w:t>
            </w:r>
            <w:proofErr w:type="spellEnd"/>
            <w:r>
              <w:rPr>
                <w:sz w:val="18"/>
                <w:szCs w:val="18"/>
              </w:rPr>
              <w:t xml:space="preserve"> </w:t>
            </w:r>
            <w:ins w:id="197" w:author="Jocelyne DiRuggiero" w:date="2019-03-06T18:53:00Z">
              <w:r>
                <w:rPr>
                  <w:sz w:val="18"/>
                  <w:szCs w:val="18"/>
                </w:rPr>
                <w:t>(</w:t>
              </w:r>
              <w:r>
                <w:rPr>
                  <w:i/>
                  <w:sz w:val="18"/>
                  <w:szCs w:val="18"/>
                </w:rPr>
                <w:t>4</w:t>
              </w:r>
              <w:r>
                <w:rPr>
                  <w:sz w:val="18"/>
                  <w:szCs w:val="18"/>
                </w:rPr>
                <w:t>)</w:t>
              </w:r>
            </w:ins>
          </w:p>
        </w:tc>
        <w:tc>
          <w:tcPr>
            <w:tcW w:w="1735" w:type="dxa"/>
            <w:shd w:val="clear" w:color="auto" w:fill="auto"/>
          </w:tcPr>
          <w:p w14:paraId="7D8F5080" w14:textId="76DC3753" w:rsidR="00292FA9" w:rsidRDefault="004231E4">
            <w:pPr>
              <w:pStyle w:val="Normal1"/>
              <w:rPr>
                <w:sz w:val="18"/>
                <w:szCs w:val="18"/>
              </w:rPr>
            </w:pPr>
            <w:r>
              <w:rPr>
                <w:sz w:val="18"/>
                <w:szCs w:val="18"/>
              </w:rPr>
              <w:t>Vera-</w:t>
            </w:r>
            <w:proofErr w:type="spellStart"/>
            <w:r>
              <w:rPr>
                <w:sz w:val="18"/>
                <w:szCs w:val="18"/>
              </w:rPr>
              <w:t>Gargallo</w:t>
            </w:r>
            <w:proofErr w:type="spellEnd"/>
            <w:r>
              <w:rPr>
                <w:sz w:val="18"/>
                <w:szCs w:val="18"/>
              </w:rPr>
              <w:t xml:space="preserve"> </w:t>
            </w:r>
            <w:del w:id="198" w:author="Jocelyne DiRuggiero" w:date="2019-03-06T18:53:00Z">
              <w:r w:rsidR="005621B9" w:rsidRPr="007A2484">
                <w:rPr>
                  <w:sz w:val="18"/>
                </w:rPr>
                <w:delText>,</w:delText>
              </w:r>
            </w:del>
            <w:ins w:id="199" w:author="Jocelyne DiRuggiero" w:date="2019-03-06T18:53:00Z">
              <w:r>
                <w:rPr>
                  <w:sz w:val="18"/>
                  <w:szCs w:val="18"/>
                </w:rPr>
                <w:t>(</w:t>
              </w:r>
              <w:r>
                <w:rPr>
                  <w:i/>
                  <w:sz w:val="18"/>
                  <w:szCs w:val="18"/>
                </w:rPr>
                <w:t>4</w:t>
              </w:r>
              <w:r>
                <w:rPr>
                  <w:sz w:val="18"/>
                  <w:szCs w:val="18"/>
                </w:rPr>
                <w:t>),</w:t>
              </w:r>
            </w:ins>
            <w:r>
              <w:rPr>
                <w:sz w:val="18"/>
                <w:szCs w:val="18"/>
              </w:rPr>
              <w:t xml:space="preserve"> </w:t>
            </w:r>
            <w:proofErr w:type="spellStart"/>
            <w:r>
              <w:rPr>
                <w:sz w:val="18"/>
                <w:szCs w:val="18"/>
              </w:rPr>
              <w:t>Pandit</w:t>
            </w:r>
            <w:proofErr w:type="spellEnd"/>
            <w:r>
              <w:rPr>
                <w:sz w:val="18"/>
                <w:szCs w:val="18"/>
              </w:rPr>
              <w:t xml:space="preserve"> </w:t>
            </w:r>
            <w:ins w:id="200" w:author="Jocelyne DiRuggiero" w:date="2019-03-06T18:53:00Z">
              <w:r>
                <w:rPr>
                  <w:sz w:val="18"/>
                  <w:szCs w:val="18"/>
                </w:rPr>
                <w:t>(</w:t>
              </w:r>
              <w:r>
                <w:rPr>
                  <w:i/>
                  <w:sz w:val="18"/>
                  <w:szCs w:val="18"/>
                </w:rPr>
                <w:t>68</w:t>
              </w:r>
              <w:r>
                <w:rPr>
                  <w:sz w:val="18"/>
                  <w:szCs w:val="18"/>
                </w:rPr>
                <w:t>)</w:t>
              </w:r>
            </w:ins>
          </w:p>
        </w:tc>
        <w:tc>
          <w:tcPr>
            <w:tcW w:w="1965" w:type="dxa"/>
            <w:shd w:val="clear" w:color="auto" w:fill="auto"/>
          </w:tcPr>
          <w:p w14:paraId="7E1038DB" w14:textId="7943509B" w:rsidR="00292FA9" w:rsidRDefault="005621B9">
            <w:pPr>
              <w:pStyle w:val="Normal1"/>
              <w:rPr>
                <w:sz w:val="18"/>
                <w:szCs w:val="18"/>
              </w:rPr>
            </w:pPr>
            <w:del w:id="201" w:author="Jocelyne DiRuggiero" w:date="2019-03-06T18:53:00Z">
              <w:r w:rsidRPr="007A2484">
                <w:rPr>
                  <w:sz w:val="18"/>
                </w:rPr>
                <w:delText xml:space="preserve">Emerson </w:delText>
              </w:r>
            </w:del>
            <w:ins w:id="202" w:author="Jocelyne DiRuggiero" w:date="2019-03-06T18:53:00Z">
              <w:r w:rsidR="004231E4">
                <w:rPr>
                  <w:sz w:val="18"/>
                  <w:szCs w:val="18"/>
                </w:rPr>
                <w:t>NA</w:t>
              </w:r>
            </w:ins>
          </w:p>
        </w:tc>
      </w:tr>
    </w:tbl>
    <w:p w14:paraId="01BB48AE" w14:textId="77777777" w:rsidR="00292FA9" w:rsidRDefault="00292FA9">
      <w:pPr>
        <w:pStyle w:val="Normal1"/>
        <w:rPr>
          <w:rFonts w:ascii="Palatino Linotype" w:eastAsia="Palatino Linotype" w:hAnsi="Palatino Linotype" w:cs="Palatino Linotype"/>
        </w:rPr>
      </w:pPr>
    </w:p>
    <w:p w14:paraId="08DFEF11"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sidRPr="00EE2961">
        <w:rPr>
          <w:rFonts w:ascii="Palatino Linotype" w:eastAsia="Palatino Linotype" w:hAnsi="Palatino Linotype" w:cs="Palatino Linotype"/>
          <w:b/>
          <w:color w:val="000000"/>
          <w:sz w:val="20"/>
          <w:szCs w:val="20"/>
        </w:rPr>
        <w:t>Limitations of shotgun metagenomics in halophile research</w:t>
      </w:r>
    </w:p>
    <w:p w14:paraId="11E306F8" w14:textId="3CAB4C81"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 contrast to human and synthetic microbiomes, the reconstruction of environmental metagenomes has been complicated by their sheer diversity and </w:t>
      </w:r>
      <w:proofErr w:type="spellStart"/>
      <w:r>
        <w:rPr>
          <w:rFonts w:ascii="Palatino Linotype" w:eastAsia="Palatino Linotype" w:hAnsi="Palatino Linotype" w:cs="Palatino Linotype"/>
          <w:color w:val="000000"/>
          <w:sz w:val="20"/>
          <w:szCs w:val="20"/>
        </w:rPr>
        <w:t>microdiversity</w:t>
      </w:r>
      <w:proofErr w:type="spellEnd"/>
      <w:r>
        <w:rPr>
          <w:rFonts w:ascii="Palatino Linotype" w:eastAsia="Palatino Linotype" w:hAnsi="Palatino Linotype" w:cs="Palatino Linotype"/>
          <w:color w:val="000000"/>
          <w:sz w:val="20"/>
          <w:szCs w:val="20"/>
        </w:rPr>
        <w:t xml:space="preserve">. This is especially true in high-salt environments, which often host microbial communities with low taxonomic diversity but very high intraspecific diversity and characteristically high G+C content </w:t>
      </w:r>
      <w:del w:id="203" w:author="Jocelyne DiRuggiero" w:date="2019-03-06T18:53:00Z">
        <w:r w:rsidR="007E4AA4" w:rsidRPr="00C71EA7">
          <w:delText>.</w:delText>
        </w:r>
      </w:del>
      <w:ins w:id="20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69, 70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 presence of a large number of highly similar strains presents major challenges for de-convoluting their DNA content </w:t>
      </w:r>
      <w:del w:id="205" w:author="Jocelyne DiRuggiero" w:date="2019-03-06T18:53:00Z">
        <w:r w:rsidR="00BA7FBC" w:rsidRPr="00C71EA7">
          <w:delText>through</w:delText>
        </w:r>
      </w:del>
      <w:ins w:id="206" w:author="Jocelyne DiRuggiero" w:date="2019-03-06T18:53:00Z">
        <w:r>
          <w:rPr>
            <w:rFonts w:ascii="Palatino Linotype" w:eastAsia="Palatino Linotype" w:hAnsi="Palatino Linotype" w:cs="Palatino Linotype"/>
            <w:color w:val="000000"/>
            <w:sz w:val="20"/>
            <w:szCs w:val="20"/>
          </w:rPr>
          <w:t>during</w:t>
        </w:r>
      </w:ins>
      <w:r>
        <w:rPr>
          <w:rFonts w:ascii="Palatino Linotype" w:eastAsia="Palatino Linotype" w:hAnsi="Palatino Linotype" w:cs="Palatino Linotype"/>
          <w:color w:val="000000"/>
          <w:sz w:val="20"/>
          <w:szCs w:val="20"/>
        </w:rPr>
        <w:t xml:space="preserve"> metagenomic assembly and binning</w:t>
      </w:r>
      <w:del w:id="207" w:author="Jocelyne DiRuggiero" w:date="2019-03-06T18:53:00Z">
        <w:r w:rsidR="00BA7FBC" w:rsidRPr="00C71EA7">
          <w:delText>, and</w:delText>
        </w:r>
      </w:del>
      <w:ins w:id="208" w:author="Jocelyne DiRuggiero" w:date="2019-03-06T18:53:00Z">
        <w:r>
          <w:rPr>
            <w:rFonts w:ascii="Palatino Linotype" w:eastAsia="Palatino Linotype" w:hAnsi="Palatino Linotype" w:cs="Palatino Linotype"/>
            <w:color w:val="000000"/>
            <w:sz w:val="20"/>
            <w:szCs w:val="20"/>
          </w:rPr>
          <w:t>. This is particularly problematic in many halophiles that have genomic island regions of high inter-strain variability, stemming from horizontal gene transfer (</w:t>
        </w:r>
        <w:r>
          <w:rPr>
            <w:rFonts w:ascii="Palatino Linotype" w:eastAsia="Palatino Linotype" w:hAnsi="Palatino Linotype" w:cs="Palatino Linotype"/>
            <w:i/>
            <w:color w:val="000000"/>
            <w:sz w:val="20"/>
            <w:szCs w:val="20"/>
          </w:rPr>
          <w:t>71, 72</w:t>
        </w:r>
        <w:r>
          <w:rPr>
            <w:rFonts w:ascii="Palatino Linotype" w:eastAsia="Palatino Linotype" w:hAnsi="Palatino Linotype" w:cs="Palatino Linotype"/>
            <w:color w:val="000000"/>
            <w:sz w:val="20"/>
            <w:szCs w:val="20"/>
          </w:rPr>
          <w:t>). On</w:t>
        </w:r>
      </w:ins>
      <w:r>
        <w:rPr>
          <w:rFonts w:ascii="Palatino Linotype" w:eastAsia="Palatino Linotype" w:hAnsi="Palatino Linotype" w:cs="Palatino Linotype"/>
          <w:color w:val="000000"/>
          <w:sz w:val="20"/>
          <w:szCs w:val="20"/>
        </w:rPr>
        <w:t xml:space="preserve"> the </w:t>
      </w:r>
      <w:ins w:id="209" w:author="Jocelyne DiRuggiero" w:date="2019-03-06T18:53:00Z">
        <w:r>
          <w:rPr>
            <w:rFonts w:ascii="Palatino Linotype" w:eastAsia="Palatino Linotype" w:hAnsi="Palatino Linotype" w:cs="Palatino Linotype"/>
            <w:color w:val="000000"/>
            <w:sz w:val="20"/>
            <w:szCs w:val="20"/>
          </w:rPr>
          <w:t xml:space="preserve">other hand, </w:t>
        </w:r>
      </w:ins>
      <w:r>
        <w:rPr>
          <w:rFonts w:ascii="Palatino Linotype" w:eastAsia="Palatino Linotype" w:hAnsi="Palatino Linotype" w:cs="Palatino Linotype"/>
          <w:color w:val="000000"/>
          <w:sz w:val="20"/>
          <w:szCs w:val="20"/>
        </w:rPr>
        <w:t xml:space="preserve">high G+C content </w:t>
      </w:r>
      <w:ins w:id="210" w:author="Jocelyne DiRuggiero" w:date="2019-03-06T18:53:00Z">
        <w:r>
          <w:rPr>
            <w:rFonts w:ascii="Palatino Linotype" w:eastAsia="Palatino Linotype" w:hAnsi="Palatino Linotype" w:cs="Palatino Linotype"/>
            <w:color w:val="000000"/>
            <w:sz w:val="20"/>
            <w:szCs w:val="20"/>
          </w:rPr>
          <w:t xml:space="preserve">of many dominant halophiles </w:t>
        </w:r>
      </w:ins>
      <w:r>
        <w:rPr>
          <w:rFonts w:ascii="Palatino Linotype" w:eastAsia="Palatino Linotype" w:hAnsi="Palatino Linotype" w:cs="Palatino Linotype"/>
          <w:color w:val="000000"/>
          <w:sz w:val="20"/>
          <w:szCs w:val="20"/>
        </w:rPr>
        <w:t xml:space="preserve">reduces the fraction of unique sequences in the samples </w:t>
      </w:r>
      <w:del w:id="211" w:author="Jocelyne DiRuggiero" w:date="2019-03-06T18:53:00Z">
        <w:r w:rsidR="00BA7FBC" w:rsidRPr="00C71EA7">
          <w:delText>.</w:delText>
        </w:r>
      </w:del>
      <w:ins w:id="21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57, 73</w:t>
        </w:r>
        <w:r>
          <w:rPr>
            <w:rFonts w:ascii="Palatino Linotype" w:eastAsia="Palatino Linotype" w:hAnsi="Palatino Linotype" w:cs="Palatino Linotype"/>
            <w:color w:val="000000"/>
            <w:sz w:val="20"/>
            <w:szCs w:val="20"/>
          </w:rPr>
          <w:t>), posing another challenge at the assembly stage.</w:t>
        </w:r>
      </w:ins>
      <w:r>
        <w:rPr>
          <w:rFonts w:ascii="Palatino Linotype" w:eastAsia="Palatino Linotype" w:hAnsi="Palatino Linotype" w:cs="Palatino Linotype"/>
          <w:color w:val="000000"/>
          <w:sz w:val="20"/>
          <w:szCs w:val="20"/>
        </w:rPr>
        <w:t xml:space="preserve"> For example, halophilic endolith communities are typically dominated by </w:t>
      </w:r>
      <w:proofErr w:type="spellStart"/>
      <w:r>
        <w:rPr>
          <w:rFonts w:ascii="Palatino Linotype" w:eastAsia="Palatino Linotype" w:hAnsi="Palatino Linotype" w:cs="Palatino Linotype"/>
          <w:i/>
          <w:color w:val="000000"/>
          <w:sz w:val="20"/>
          <w:szCs w:val="20"/>
        </w:rPr>
        <w:t>Halobacteria</w:t>
      </w:r>
      <w:proofErr w:type="spellEnd"/>
      <w:r>
        <w:rPr>
          <w:rFonts w:ascii="Palatino Linotype" w:eastAsia="Palatino Linotype" w:hAnsi="Palatino Linotype" w:cs="Palatino Linotype"/>
          <w:color w:val="000000"/>
          <w:sz w:val="20"/>
          <w:szCs w:val="20"/>
        </w:rPr>
        <w:t xml:space="preserve"> and </w:t>
      </w:r>
      <w:proofErr w:type="spellStart"/>
      <w:r>
        <w:rPr>
          <w:rFonts w:ascii="Palatino Linotype" w:eastAsia="Palatino Linotype" w:hAnsi="Palatino Linotype" w:cs="Palatino Linotype"/>
          <w:i/>
          <w:color w:val="000000"/>
          <w:sz w:val="20"/>
          <w:szCs w:val="20"/>
        </w:rPr>
        <w:t>Salinibater</w:t>
      </w:r>
      <w:proofErr w:type="spellEnd"/>
      <w:r>
        <w:rPr>
          <w:rFonts w:ascii="Palatino Linotype" w:eastAsia="Palatino Linotype" w:hAnsi="Palatino Linotype" w:cs="Palatino Linotype"/>
          <w:color w:val="000000"/>
          <w:sz w:val="20"/>
          <w:szCs w:val="20"/>
        </w:rPr>
        <w:t xml:space="preserve">, however their high strain diversity, and G+C content over 60%, leads to relatively poor assembly and MAG quality (33). In contrast, other community members that are less abundant and have low G+C content, such as </w:t>
      </w:r>
      <w:r>
        <w:rPr>
          <w:rFonts w:ascii="Palatino Linotype" w:eastAsia="Palatino Linotype" w:hAnsi="Palatino Linotype" w:cs="Palatino Linotype"/>
          <w:i/>
          <w:color w:val="000000"/>
          <w:sz w:val="20"/>
          <w:szCs w:val="20"/>
        </w:rPr>
        <w:t>Cyanobacteria,</w:t>
      </w:r>
      <w:r>
        <w:rPr>
          <w:rFonts w:ascii="Palatino Linotype" w:eastAsia="Palatino Linotype" w:hAnsi="Palatino Linotype" w:cs="Palatino Linotype"/>
          <w:color w:val="000000"/>
          <w:sz w:val="20"/>
          <w:szCs w:val="20"/>
        </w:rPr>
        <w:t xml:space="preserve"> </w:t>
      </w:r>
      <w:proofErr w:type="spellStart"/>
      <w:r>
        <w:rPr>
          <w:rFonts w:ascii="Palatino Linotype" w:eastAsia="Palatino Linotype" w:hAnsi="Palatino Linotype" w:cs="Palatino Linotype"/>
          <w:i/>
          <w:color w:val="000000"/>
          <w:sz w:val="20"/>
          <w:szCs w:val="20"/>
        </w:rPr>
        <w:t>Actinobacteria</w:t>
      </w:r>
      <w:proofErr w:type="spellEnd"/>
      <w:r>
        <w:rPr>
          <w:rFonts w:ascii="Palatino Linotype" w:eastAsia="Palatino Linotype" w:hAnsi="Palatino Linotype" w:cs="Palatino Linotype"/>
          <w:color w:val="000000"/>
          <w:sz w:val="20"/>
          <w:szCs w:val="20"/>
        </w:rPr>
        <w:t xml:space="preserve">, and </w:t>
      </w:r>
      <w:proofErr w:type="spellStart"/>
      <w:r>
        <w:rPr>
          <w:rFonts w:ascii="Palatino Linotype" w:eastAsia="Palatino Linotype" w:hAnsi="Palatino Linotype" w:cs="Palatino Linotype"/>
          <w:i/>
          <w:color w:val="000000"/>
          <w:sz w:val="20"/>
          <w:szCs w:val="20"/>
        </w:rPr>
        <w:t>Gammaproteobacteria</w:t>
      </w:r>
      <w:proofErr w:type="spellEnd"/>
      <w:r>
        <w:rPr>
          <w:rFonts w:ascii="Palatino Linotype" w:eastAsia="Palatino Linotype" w:hAnsi="Palatino Linotype" w:cs="Palatino Linotype"/>
          <w:color w:val="000000"/>
          <w:sz w:val="20"/>
          <w:szCs w:val="20"/>
        </w:rPr>
        <w:t xml:space="preserve">, have yielded high quality MAGs </w:t>
      </w:r>
      <w:del w:id="213" w:author="Jocelyne DiRuggiero" w:date="2019-03-06T18:53:00Z">
        <w:r w:rsidR="00BE7154" w:rsidRPr="00C71EA7">
          <w:delText>.</w:delText>
        </w:r>
      </w:del>
      <w:ins w:id="21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
    <w:p w14:paraId="4D8F0D82" w14:textId="00DA0BC6"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Due to the previously mentioned difficulties in culturing a diversity of halophiles, there is a relatively small number of genomes available. In 2018, there were just </w:t>
      </w:r>
      <w:del w:id="215" w:author="Jocelyne DiRuggiero" w:date="2019-03-06T18:53:00Z">
        <w:r w:rsidR="00411FF1" w:rsidRPr="00C71EA7">
          <w:delText>1088</w:delText>
        </w:r>
      </w:del>
      <w:ins w:id="216" w:author="Jocelyne DiRuggiero" w:date="2019-03-06T18:53:00Z">
        <w:r>
          <w:rPr>
            <w:rFonts w:ascii="Palatino Linotype" w:eastAsia="Palatino Linotype" w:hAnsi="Palatino Linotype" w:cs="Palatino Linotype"/>
            <w:color w:val="000000"/>
            <w:sz w:val="20"/>
            <w:szCs w:val="20"/>
          </w:rPr>
          <w:t>942</w:t>
        </w:r>
      </w:ins>
      <w:r>
        <w:rPr>
          <w:rFonts w:ascii="Palatino Linotype" w:eastAsia="Palatino Linotype" w:hAnsi="Palatino Linotype" w:cs="Palatino Linotype"/>
          <w:color w:val="000000"/>
          <w:sz w:val="20"/>
          <w:szCs w:val="20"/>
        </w:rPr>
        <w:t xml:space="preserve"> complete halophile genomes available in </w:t>
      </w:r>
      <w:del w:id="217" w:author="Jocelyne DiRuggiero" w:date="2019-03-06T18:53:00Z">
        <w:r w:rsidR="00411FF1" w:rsidRPr="00C71EA7">
          <w:delText>all</w:delText>
        </w:r>
      </w:del>
      <w:ins w:id="218" w:author="Jocelyne DiRuggiero" w:date="2019-03-06T18:53:00Z">
        <w:r>
          <w:rPr>
            <w:rFonts w:ascii="Palatino Linotype" w:eastAsia="Palatino Linotype" w:hAnsi="Palatino Linotype" w:cs="Palatino Linotype"/>
            <w:color w:val="000000"/>
            <w:sz w:val="20"/>
            <w:szCs w:val="20"/>
          </w:rPr>
          <w:t>NCBI</w:t>
        </w:r>
      </w:ins>
      <w:r>
        <w:rPr>
          <w:rFonts w:ascii="Palatino Linotype" w:eastAsia="Palatino Linotype" w:hAnsi="Palatino Linotype" w:cs="Palatino Linotype"/>
          <w:color w:val="000000"/>
          <w:sz w:val="20"/>
          <w:szCs w:val="20"/>
        </w:rPr>
        <w:t xml:space="preserve"> databases</w:t>
      </w:r>
      <w:ins w:id="219" w:author="Jocelyne DiRuggiero" w:date="2019-03-06T18:53:00Z">
        <w:r>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i/>
            <w:color w:val="000000"/>
            <w:sz w:val="20"/>
            <w:szCs w:val="20"/>
          </w:rPr>
          <w:t>47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 a tiny number in the era of high throughput sequencing, which thus far yielded over 200,000 </w:t>
      </w:r>
      <w:r w:rsidR="00EE2961">
        <w:rPr>
          <w:rFonts w:ascii="Palatino Linotype" w:eastAsia="Palatino Linotype" w:hAnsi="Palatino Linotype" w:cs="Palatino Linotype"/>
          <w:color w:val="000000"/>
          <w:sz w:val="20"/>
          <w:szCs w:val="20"/>
        </w:rPr>
        <w:t>p</w:t>
      </w:r>
      <w:r>
        <w:rPr>
          <w:rFonts w:ascii="Palatino Linotype" w:eastAsia="Palatino Linotype" w:hAnsi="Palatino Linotype" w:cs="Palatino Linotype"/>
          <w:color w:val="000000"/>
          <w:sz w:val="20"/>
          <w:szCs w:val="20"/>
        </w:rPr>
        <w:t xml:space="preserve">rokaryotic complete genomes </w:t>
      </w:r>
      <w:del w:id="220" w:author="Jocelyne DiRuggiero" w:date="2019-03-06T18:53:00Z">
        <w:r w:rsidR="00411FF1" w:rsidRPr="00C71EA7">
          <w:delText>.</w:delText>
        </w:r>
      </w:del>
      <w:ins w:id="221"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This leaves MAG extraction from environmental sequencing data the primary method for obtaining </w:t>
      </w:r>
      <w:del w:id="222" w:author="Jocelyne DiRuggiero" w:date="2019-03-06T18:53:00Z">
        <w:r w:rsidR="00411FF1" w:rsidRPr="00C71EA7">
          <w:delText xml:space="preserve">the </w:delText>
        </w:r>
      </w:del>
      <w:r>
        <w:rPr>
          <w:rFonts w:ascii="Palatino Linotype" w:eastAsia="Palatino Linotype" w:hAnsi="Palatino Linotype" w:cs="Palatino Linotype"/>
          <w:color w:val="000000"/>
          <w:sz w:val="20"/>
          <w:szCs w:val="20"/>
        </w:rPr>
        <w:t xml:space="preserve">genomes of halophilic organisms, which has </w:t>
      </w:r>
      <w:del w:id="223" w:author="Jocelyne DiRuggiero" w:date="2019-03-06T18:53:00Z">
        <w:r w:rsidR="00411FF1" w:rsidRPr="00C71EA7">
          <w:delText xml:space="preserve">also </w:delText>
        </w:r>
      </w:del>
      <w:r>
        <w:rPr>
          <w:rFonts w:ascii="Palatino Linotype" w:eastAsia="Palatino Linotype" w:hAnsi="Palatino Linotype" w:cs="Palatino Linotype"/>
          <w:color w:val="000000"/>
          <w:sz w:val="20"/>
          <w:szCs w:val="20"/>
        </w:rPr>
        <w:t xml:space="preserve">been difficult </w:t>
      </w:r>
      <w:del w:id="224" w:author="Jocelyne DiRuggiero" w:date="2019-03-06T18:53:00Z">
        <w:r w:rsidR="00411FF1" w:rsidRPr="00C71EA7">
          <w:delText>due to</w:delText>
        </w:r>
      </w:del>
      <w:ins w:id="225" w:author="Jocelyne DiRuggiero" w:date="2019-03-06T18:53:00Z">
        <w:r w:rsidR="00EE2961">
          <w:rPr>
            <w:rFonts w:ascii="Palatino Linotype" w:eastAsia="Palatino Linotype" w:hAnsi="Palatino Linotype" w:cs="Palatino Linotype"/>
            <w:color w:val="000000"/>
            <w:sz w:val="20"/>
            <w:szCs w:val="20"/>
          </w:rPr>
          <w:t>because of</w:t>
        </w:r>
      </w:ins>
      <w:r>
        <w:rPr>
          <w:rFonts w:ascii="Palatino Linotype" w:eastAsia="Palatino Linotype" w:hAnsi="Palatino Linotype" w:cs="Palatino Linotype"/>
          <w:color w:val="000000"/>
          <w:sz w:val="20"/>
          <w:szCs w:val="20"/>
        </w:rPr>
        <w:t xml:space="preserve"> their metagenomic properties. In a negative feedback loop, this in turn further stalled progress of halophilic microbiome research, as the lack of available reference genomes made taxonomic and functional annotation difficult. As WMGS becomes commonplace in microbiome research, it is crucial that the halophile field takes full advantage of the new technology and the use of newly available </w:t>
      </w:r>
      <w:proofErr w:type="spellStart"/>
      <w:r>
        <w:rPr>
          <w:rFonts w:ascii="Palatino Linotype" w:eastAsia="Palatino Linotype" w:hAnsi="Palatino Linotype" w:cs="Palatino Linotype"/>
          <w:color w:val="000000"/>
          <w:sz w:val="20"/>
          <w:szCs w:val="20"/>
        </w:rPr>
        <w:t>bioinformatic</w:t>
      </w:r>
      <w:proofErr w:type="spellEnd"/>
      <w:r>
        <w:rPr>
          <w:rFonts w:ascii="Palatino Linotype" w:eastAsia="Palatino Linotype" w:hAnsi="Palatino Linotype" w:cs="Palatino Linotype"/>
          <w:color w:val="000000"/>
          <w:sz w:val="20"/>
          <w:szCs w:val="20"/>
        </w:rPr>
        <w:t xml:space="preserve"> tools to further its understanding of microbial community assembly and function. Since 2014-2015, improvements in analytical methods and assembly software such as </w:t>
      </w:r>
      <w:proofErr w:type="spellStart"/>
      <w:r>
        <w:rPr>
          <w:rFonts w:ascii="Palatino Linotype" w:eastAsia="Palatino Linotype" w:hAnsi="Palatino Linotype" w:cs="Palatino Linotype"/>
          <w:color w:val="000000"/>
          <w:sz w:val="20"/>
          <w:szCs w:val="20"/>
        </w:rPr>
        <w:t>metaSPAdes</w:t>
      </w:r>
      <w:proofErr w:type="spellEnd"/>
      <w:r>
        <w:rPr>
          <w:rFonts w:ascii="Palatino Linotype" w:eastAsia="Palatino Linotype" w:hAnsi="Palatino Linotype" w:cs="Palatino Linotype"/>
          <w:color w:val="000000"/>
          <w:sz w:val="20"/>
          <w:szCs w:val="20"/>
        </w:rPr>
        <w:t xml:space="preserve"> </w:t>
      </w:r>
      <w:del w:id="226" w:author="Jocelyne DiRuggiero" w:date="2019-03-06T18:53:00Z">
        <w:r w:rsidR="005E231D" w:rsidRPr="00C71EA7">
          <w:delText>,</w:delText>
        </w:r>
      </w:del>
      <w:ins w:id="22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binning software such as </w:t>
      </w:r>
      <w:proofErr w:type="spellStart"/>
      <w:r>
        <w:rPr>
          <w:rFonts w:ascii="Palatino Linotype" w:eastAsia="Palatino Linotype" w:hAnsi="Palatino Linotype" w:cs="Palatino Linotype"/>
          <w:color w:val="000000"/>
          <w:sz w:val="20"/>
          <w:szCs w:val="20"/>
        </w:rPr>
        <w:t>metaBAT</w:t>
      </w:r>
      <w:proofErr w:type="spellEnd"/>
      <w:r>
        <w:rPr>
          <w:rFonts w:ascii="Palatino Linotype" w:eastAsia="Palatino Linotype" w:hAnsi="Palatino Linotype" w:cs="Palatino Linotype"/>
          <w:color w:val="000000"/>
          <w:sz w:val="20"/>
          <w:szCs w:val="20"/>
        </w:rPr>
        <w:t xml:space="preserve"> </w:t>
      </w:r>
      <w:del w:id="228" w:author="Jocelyne DiRuggiero" w:date="2019-03-06T18:53:00Z">
        <w:r w:rsidR="005E231D" w:rsidRPr="00C71EA7">
          <w:delText>,</w:delText>
        </w:r>
      </w:del>
      <w:ins w:id="22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and processing pipelines such as metaWRAP </w:t>
      </w:r>
      <w:ins w:id="23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allowed for effective de-convolution of WMGS data from even the most complex microbiomes. These new </w:t>
      </w:r>
      <w:del w:id="231" w:author="Jocelyne DiRuggiero" w:date="2019-03-06T18:53:00Z">
        <w:r w:rsidR="00F70733" w:rsidRPr="00C71EA7">
          <w:delText>progress</w:delText>
        </w:r>
      </w:del>
      <w:ins w:id="232" w:author="Jocelyne DiRuggiero" w:date="2019-03-06T18:53:00Z">
        <w:r>
          <w:rPr>
            <w:rFonts w:ascii="Palatino Linotype" w:eastAsia="Palatino Linotype" w:hAnsi="Palatino Linotype" w:cs="Palatino Linotype"/>
            <w:color w:val="000000"/>
            <w:sz w:val="20"/>
            <w:szCs w:val="20"/>
          </w:rPr>
          <w:t>analytical methods</w:t>
        </w:r>
      </w:ins>
      <w:r>
        <w:rPr>
          <w:rFonts w:ascii="Palatino Linotype" w:eastAsia="Palatino Linotype" w:hAnsi="Palatino Linotype" w:cs="Palatino Linotype"/>
          <w:color w:val="000000"/>
          <w:sz w:val="20"/>
          <w:szCs w:val="20"/>
        </w:rPr>
        <w:t xml:space="preserve"> will greatly benefit the halophile research field if applied effectively.</w:t>
      </w:r>
    </w:p>
    <w:p w14:paraId="09DC690E" w14:textId="77777777" w:rsidR="00764EC8" w:rsidRDefault="00764EC8">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p>
    <w:p w14:paraId="04061261"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lastRenderedPageBreak/>
        <w:t>Experimental design considerations for sequencing halophilic metagenomes</w:t>
      </w:r>
    </w:p>
    <w:p w14:paraId="77FBBC72" w14:textId="48026EAA" w:rsidR="00292FA9" w:rsidRDefault="00494ECE">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ins w:id="233" w:author="Jocelyne DiRuggiero" w:date="2019-03-06T18:53:00Z">
        <w:r>
          <w:rPr>
            <w:rFonts w:ascii="Palatino Linotype" w:eastAsia="Palatino Linotype" w:hAnsi="Palatino Linotype" w:cs="Palatino Linotype"/>
            <w:color w:val="000000"/>
            <w:sz w:val="20"/>
            <w:szCs w:val="20"/>
          </w:rPr>
          <w:t>Obtaining</w:t>
        </w:r>
        <w:r w:rsidR="001464F2">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MAG-level resolution in a metagenome </w:t>
        </w:r>
        <w:r w:rsidR="00E35CF3">
          <w:rPr>
            <w:rFonts w:ascii="Palatino Linotype" w:eastAsia="Palatino Linotype" w:hAnsi="Palatino Linotype" w:cs="Palatino Linotype"/>
            <w:color w:val="000000"/>
            <w:sz w:val="20"/>
            <w:szCs w:val="20"/>
          </w:rPr>
          <w:t>enables</w:t>
        </w:r>
        <w:r w:rsidR="001464F2">
          <w:rPr>
            <w:rFonts w:ascii="Palatino Linotype" w:eastAsia="Palatino Linotype" w:hAnsi="Palatino Linotype" w:cs="Palatino Linotype"/>
            <w:color w:val="000000"/>
            <w:sz w:val="20"/>
            <w:szCs w:val="20"/>
          </w:rPr>
          <w:t xml:space="preserve"> more accurate and meaningful functional pathway </w:t>
        </w:r>
        <w:r>
          <w:rPr>
            <w:rFonts w:ascii="Palatino Linotype" w:eastAsia="Palatino Linotype" w:hAnsi="Palatino Linotype" w:cs="Palatino Linotype"/>
            <w:color w:val="000000"/>
            <w:sz w:val="20"/>
            <w:szCs w:val="20"/>
          </w:rPr>
          <w:t xml:space="preserve">and taxonomic </w:t>
        </w:r>
        <w:r w:rsidR="001464F2">
          <w:rPr>
            <w:rFonts w:ascii="Palatino Linotype" w:eastAsia="Palatino Linotype" w:hAnsi="Palatino Linotype" w:cs="Palatino Linotype"/>
            <w:color w:val="000000"/>
            <w:sz w:val="20"/>
            <w:szCs w:val="20"/>
          </w:rPr>
          <w:t>annotation</w:t>
        </w:r>
        <w:r>
          <w:rPr>
            <w:rFonts w:ascii="Palatino Linotype" w:eastAsia="Palatino Linotype" w:hAnsi="Palatino Linotype" w:cs="Palatino Linotype"/>
            <w:color w:val="000000"/>
            <w:sz w:val="20"/>
            <w:szCs w:val="20"/>
          </w:rPr>
          <w:t xml:space="preserve"> and </w:t>
        </w:r>
        <w:r w:rsidR="00E35CF3">
          <w:rPr>
            <w:rFonts w:ascii="Palatino Linotype" w:eastAsia="Palatino Linotype" w:hAnsi="Palatino Linotype" w:cs="Palatino Linotype"/>
            <w:color w:val="000000"/>
            <w:sz w:val="20"/>
            <w:szCs w:val="20"/>
          </w:rPr>
          <w:t>allow</w:t>
        </w:r>
        <w:r>
          <w:rPr>
            <w:rFonts w:ascii="Palatino Linotype" w:eastAsia="Palatino Linotype" w:hAnsi="Palatino Linotype" w:cs="Palatino Linotype"/>
            <w:color w:val="000000"/>
            <w:sz w:val="20"/>
            <w:szCs w:val="20"/>
          </w:rPr>
          <w:t xml:space="preserve">s detailed analysis of specific </w:t>
        </w:r>
        <w:r w:rsidR="00E35CF3">
          <w:rPr>
            <w:rFonts w:ascii="Palatino Linotype" w:eastAsia="Palatino Linotype" w:hAnsi="Palatino Linotype" w:cs="Palatino Linotype"/>
            <w:color w:val="000000"/>
            <w:sz w:val="20"/>
            <w:szCs w:val="20"/>
          </w:rPr>
          <w:t>members of the community</w:t>
        </w:r>
        <w:r w:rsidR="001464F2">
          <w:rPr>
            <w:rFonts w:ascii="Palatino Linotype" w:eastAsia="Palatino Linotype" w:hAnsi="Palatino Linotype" w:cs="Palatino Linotype"/>
            <w:color w:val="000000"/>
            <w:sz w:val="20"/>
            <w:szCs w:val="20"/>
          </w:rPr>
          <w:t>.</w:t>
        </w:r>
        <w:r>
          <w:rPr>
            <w:rFonts w:ascii="Palatino Linotype" w:eastAsia="Palatino Linotype" w:hAnsi="Palatino Linotype" w:cs="Palatino Linotype"/>
            <w:color w:val="000000"/>
            <w:sz w:val="20"/>
            <w:szCs w:val="20"/>
          </w:rPr>
          <w:t xml:space="preserve"> With this in mind, the end-goal of many microbiome studies is accurate and complete binning of the sequence data. </w:t>
        </w:r>
      </w:ins>
      <w:r w:rsidR="004231E4">
        <w:rPr>
          <w:rFonts w:ascii="Palatino Linotype" w:eastAsia="Palatino Linotype" w:hAnsi="Palatino Linotype" w:cs="Palatino Linotype"/>
          <w:color w:val="000000"/>
          <w:sz w:val="20"/>
          <w:szCs w:val="20"/>
        </w:rPr>
        <w:t xml:space="preserve">There are two general approaches to metagenomic sequencing and analysis </w:t>
      </w:r>
      <w:ins w:id="234" w:author="Jocelyne DiRuggiero" w:date="2019-03-06T18:53:00Z">
        <w:r>
          <w:rPr>
            <w:rFonts w:ascii="Palatino Linotype" w:eastAsia="Palatino Linotype" w:hAnsi="Palatino Linotype" w:cs="Palatino Linotype"/>
            <w:color w:val="000000"/>
            <w:sz w:val="20"/>
            <w:szCs w:val="20"/>
          </w:rPr>
          <w:t xml:space="preserve">for this purpose </w:t>
        </w:r>
      </w:ins>
      <w:r w:rsidR="004231E4">
        <w:rPr>
          <w:rFonts w:ascii="Palatino Linotype" w:eastAsia="Palatino Linotype" w:hAnsi="Palatino Linotype" w:cs="Palatino Linotype"/>
          <w:color w:val="000000"/>
          <w:sz w:val="20"/>
          <w:szCs w:val="20"/>
        </w:rPr>
        <w:t>– (1) co-assembly of multiple shallowly-</w:t>
      </w:r>
      <w:del w:id="235" w:author="Jocelyne DiRuggiero" w:date="2019-03-06T18:53:00Z">
        <w:r w:rsidR="005E231D" w:rsidRPr="00C71EA7">
          <w:delText>sampled</w:delText>
        </w:r>
      </w:del>
      <w:ins w:id="236" w:author="Jocelyne DiRuggiero" w:date="2019-03-06T18:53:00Z">
        <w:r w:rsidR="004231E4">
          <w:rPr>
            <w:rFonts w:ascii="Palatino Linotype" w:eastAsia="Palatino Linotype" w:hAnsi="Palatino Linotype" w:cs="Palatino Linotype"/>
            <w:color w:val="000000"/>
            <w:sz w:val="20"/>
            <w:szCs w:val="20"/>
          </w:rPr>
          <w:t>sequenced</w:t>
        </w:r>
      </w:ins>
      <w:r w:rsidR="004231E4">
        <w:rPr>
          <w:rFonts w:ascii="Palatino Linotype" w:eastAsia="Palatino Linotype" w:hAnsi="Palatino Linotype" w:cs="Palatino Linotype"/>
          <w:color w:val="000000"/>
          <w:sz w:val="20"/>
          <w:szCs w:val="20"/>
        </w:rPr>
        <w:t xml:space="preserve"> samples</w:t>
      </w:r>
      <w:r w:rsidR="004231E4">
        <w:rPr>
          <w:rFonts w:ascii="Palatino Linotype" w:eastAsia="Palatino Linotype" w:hAnsi="Palatino Linotype" w:cs="Palatino Linotype"/>
          <w:color w:val="000000"/>
          <w:sz w:val="18"/>
          <w:szCs w:val="18"/>
        </w:rPr>
        <w:t xml:space="preserve"> </w:t>
      </w:r>
      <w:r w:rsidR="004231E4">
        <w:rPr>
          <w:rFonts w:ascii="Palatino Linotype" w:eastAsia="Palatino Linotype" w:hAnsi="Palatino Linotype" w:cs="Palatino Linotype"/>
          <w:color w:val="000000"/>
          <w:sz w:val="20"/>
          <w:szCs w:val="20"/>
        </w:rPr>
        <w:t>or (2) individual processing of a few deeply</w:t>
      </w:r>
      <w:ins w:id="237" w:author="Jocelyne DiRuggiero" w:date="2019-03-06T18:53:00Z">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sequenced samples. Both approaches have their benefits and limitations, depending on the microbiome that is sequenced and the biological question to answer. </w:t>
      </w:r>
    </w:p>
    <w:p w14:paraId="0F795DE0" w14:textId="3EAB94F0"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 the first approach, samples are sequenced with relatively low read coverage and reads from all samples are combined during metagenomic assembly (Figure 2A). In research projects that demand a large number of samples, such as longitudinal studies, this results in low sequencing costs per sample, while also producing high quality MAGs from the co-assembly by leveraging differential abundances of the contigs across samples </w:t>
      </w:r>
      <w:del w:id="238" w:author="Jocelyne DiRuggiero" w:date="2019-03-06T18:53:00Z">
        <w:r w:rsidR="008300A2" w:rsidRPr="00C71EA7">
          <w:delText>.</w:delText>
        </w:r>
      </w:del>
      <w:ins w:id="23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19, 76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 taxonomic and functional composition of individual samples can be </w:t>
      </w:r>
      <w:del w:id="240" w:author="Jocelyne DiRuggiero" w:date="2019-03-06T18:53:00Z">
        <w:r w:rsidR="008300A2" w:rsidRPr="00C71EA7">
          <w:delText>interrogated</w:delText>
        </w:r>
      </w:del>
      <w:ins w:id="241" w:author="Jocelyne DiRuggiero" w:date="2019-03-06T18:53:00Z">
        <w:r>
          <w:rPr>
            <w:rFonts w:ascii="Palatino Linotype" w:eastAsia="Palatino Linotype" w:hAnsi="Palatino Linotype" w:cs="Palatino Linotype"/>
            <w:color w:val="000000"/>
            <w:sz w:val="20"/>
            <w:szCs w:val="20"/>
          </w:rPr>
          <w:t>investigated</w:t>
        </w:r>
      </w:ins>
      <w:r>
        <w:rPr>
          <w:rFonts w:ascii="Palatino Linotype" w:eastAsia="Palatino Linotype" w:hAnsi="Palatino Linotype" w:cs="Palatino Linotype"/>
          <w:color w:val="000000"/>
          <w:sz w:val="20"/>
          <w:szCs w:val="20"/>
        </w:rPr>
        <w:t xml:space="preserve"> by linking the taxonomic and functional annotations of each contig with its abundance in each sample, allowing for easy comparison between large numbers of samples </w:t>
      </w:r>
      <w:del w:id="242" w:author="Jocelyne DiRuggiero" w:date="2019-03-06T18:53:00Z">
        <w:r w:rsidR="008300A2" w:rsidRPr="00C71EA7">
          <w:delText>.</w:delText>
        </w:r>
      </w:del>
      <w:ins w:id="24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42, 44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Finally, co-assembling data from multiple samples </w:t>
      </w:r>
      <w:del w:id="244" w:author="Jocelyne DiRuggiero" w:date="2019-03-06T18:53:00Z">
        <w:r w:rsidR="00F70733" w:rsidRPr="00C71EA7">
          <w:delText>enhance</w:delText>
        </w:r>
      </w:del>
      <w:ins w:id="245" w:author="Jocelyne DiRuggiero" w:date="2019-03-06T18:53:00Z">
        <w:r>
          <w:rPr>
            <w:rFonts w:ascii="Palatino Linotype" w:eastAsia="Palatino Linotype" w:hAnsi="Palatino Linotype" w:cs="Palatino Linotype"/>
            <w:color w:val="000000"/>
            <w:sz w:val="20"/>
            <w:szCs w:val="20"/>
          </w:rPr>
          <w:t>enhanced</w:t>
        </w:r>
      </w:ins>
      <w:r>
        <w:rPr>
          <w:rFonts w:ascii="Palatino Linotype" w:eastAsia="Palatino Linotype" w:hAnsi="Palatino Linotype" w:cs="Palatino Linotype"/>
          <w:color w:val="000000"/>
          <w:sz w:val="20"/>
          <w:szCs w:val="20"/>
        </w:rPr>
        <w:t xml:space="preserve"> the recovery of genomes from low-abundance organisms, which is not possible from individual samples due to low coverage </w:t>
      </w:r>
      <w:del w:id="246" w:author="Jocelyne DiRuggiero" w:date="2019-03-06T18:53:00Z">
        <w:r w:rsidR="008300A2" w:rsidRPr="00C71EA7">
          <w:delText>.</w:delText>
        </w:r>
      </w:del>
      <w:ins w:id="24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However, the use of co-assembly in metagenomics comes with significant drawbacks </w:t>
      </w:r>
      <w:ins w:id="24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including the high computational costs of co-assembling large data and the high level of </w:t>
      </w:r>
      <w:proofErr w:type="spellStart"/>
      <w:r>
        <w:rPr>
          <w:rFonts w:ascii="Palatino Linotype" w:eastAsia="Palatino Linotype" w:hAnsi="Palatino Linotype" w:cs="Palatino Linotype"/>
          <w:color w:val="000000"/>
          <w:sz w:val="20"/>
          <w:szCs w:val="20"/>
        </w:rPr>
        <w:t>microdiversity</w:t>
      </w:r>
      <w:proofErr w:type="spellEnd"/>
      <w:r>
        <w:rPr>
          <w:rFonts w:ascii="Palatino Linotype" w:eastAsia="Palatino Linotype" w:hAnsi="Palatino Linotype" w:cs="Palatino Linotype"/>
          <w:color w:val="000000"/>
          <w:sz w:val="20"/>
          <w:szCs w:val="20"/>
        </w:rPr>
        <w:t xml:space="preserve"> introduced by each new biological replicate. This later point might be counter-intuitive but it leads to poor assemblies of very abundant taxa because accumulated mismatches from strain heterogeneity complicate the De </w:t>
      </w:r>
      <w:proofErr w:type="spellStart"/>
      <w:r>
        <w:rPr>
          <w:rFonts w:ascii="Palatino Linotype" w:eastAsia="Palatino Linotype" w:hAnsi="Palatino Linotype" w:cs="Palatino Linotype"/>
          <w:color w:val="000000"/>
          <w:sz w:val="20"/>
          <w:szCs w:val="20"/>
        </w:rPr>
        <w:t>Bruijn</w:t>
      </w:r>
      <w:proofErr w:type="spellEnd"/>
      <w:r>
        <w:rPr>
          <w:rFonts w:ascii="Palatino Linotype" w:eastAsia="Palatino Linotype" w:hAnsi="Palatino Linotype" w:cs="Palatino Linotype"/>
          <w:color w:val="000000"/>
          <w:sz w:val="20"/>
          <w:szCs w:val="20"/>
        </w:rPr>
        <w:t xml:space="preserve"> graph during assembly. This is particularly problematic with halophilic microbiomes that are often dominated by highly diverse groups of </w:t>
      </w:r>
      <w:proofErr w:type="spellStart"/>
      <w:r>
        <w:rPr>
          <w:rFonts w:ascii="Palatino Linotype" w:eastAsia="Palatino Linotype" w:hAnsi="Palatino Linotype" w:cs="Palatino Linotype"/>
          <w:i/>
          <w:color w:val="000000"/>
          <w:sz w:val="20"/>
          <w:szCs w:val="20"/>
        </w:rPr>
        <w:t>Euryarchaeota</w:t>
      </w:r>
      <w:proofErr w:type="spellEnd"/>
      <w:r>
        <w:rPr>
          <w:rFonts w:ascii="Palatino Linotype" w:eastAsia="Palatino Linotype" w:hAnsi="Palatino Linotype" w:cs="Palatino Linotype"/>
          <w:color w:val="000000"/>
          <w:sz w:val="20"/>
          <w:szCs w:val="20"/>
        </w:rPr>
        <w:t xml:space="preserve"> and </w:t>
      </w:r>
      <w:proofErr w:type="spellStart"/>
      <w:r>
        <w:rPr>
          <w:rFonts w:ascii="Palatino Linotype" w:eastAsia="Palatino Linotype" w:hAnsi="Palatino Linotype" w:cs="Palatino Linotype"/>
          <w:i/>
          <w:color w:val="000000"/>
          <w:sz w:val="20"/>
          <w:szCs w:val="20"/>
        </w:rPr>
        <w:t>Bacteroidetes</w:t>
      </w:r>
      <w:proofErr w:type="spellEnd"/>
      <w:r>
        <w:rPr>
          <w:rFonts w:ascii="Palatino Linotype" w:eastAsia="Palatino Linotype" w:hAnsi="Palatino Linotype" w:cs="Palatino Linotype"/>
          <w:color w:val="000000"/>
          <w:sz w:val="20"/>
          <w:szCs w:val="20"/>
        </w:rPr>
        <w:t xml:space="preserve"> </w:t>
      </w:r>
      <w:del w:id="249" w:author="Jocelyne DiRuggiero" w:date="2019-03-06T18:53:00Z">
        <w:r w:rsidR="008300A2" w:rsidRPr="00C71EA7">
          <w:delText>.</w:delText>
        </w:r>
      </w:del>
      <w:ins w:id="25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The high population </w:t>
      </w:r>
      <w:proofErr w:type="spellStart"/>
      <w:r>
        <w:rPr>
          <w:rFonts w:ascii="Palatino Linotype" w:eastAsia="Palatino Linotype" w:hAnsi="Palatino Linotype" w:cs="Palatino Linotype"/>
          <w:color w:val="000000"/>
          <w:sz w:val="20"/>
          <w:szCs w:val="20"/>
        </w:rPr>
        <w:t>microdiversity</w:t>
      </w:r>
      <w:proofErr w:type="spellEnd"/>
      <w:r>
        <w:rPr>
          <w:rFonts w:ascii="Palatino Linotype" w:eastAsia="Palatino Linotype" w:hAnsi="Palatino Linotype" w:cs="Palatino Linotype"/>
          <w:color w:val="000000"/>
          <w:sz w:val="20"/>
          <w:szCs w:val="20"/>
        </w:rPr>
        <w:t xml:space="preserve"> of these taxa is exacerbated when using multiple biological replicates and results in poor, fragmented or chimeric assemblies </w:t>
      </w:r>
      <w:del w:id="251" w:author="Jocelyne DiRuggiero" w:date="2019-03-06T18:53:00Z">
        <w:r w:rsidR="00F70B2D" w:rsidRPr="00C71EA7">
          <w:delText>.</w:delText>
        </w:r>
      </w:del>
      <w:ins w:id="25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This in turn translates in poor-quality MAGs. However, when a broad capture of community diversity across many samples is the intent of the study, these limitations should then be considered in data interpretation. </w:t>
      </w:r>
    </w:p>
    <w:p w14:paraId="3E13029D" w14:textId="296B12F8"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An alternative approach to co-assembly is to sequence a small number of samples with deep coverage, and process them individually (Figure 2B). Because of the reduced </w:t>
      </w:r>
      <w:proofErr w:type="spellStart"/>
      <w:r>
        <w:rPr>
          <w:rFonts w:ascii="Palatino Linotype" w:eastAsia="Palatino Linotype" w:hAnsi="Palatino Linotype" w:cs="Palatino Linotype"/>
          <w:color w:val="000000"/>
          <w:sz w:val="20"/>
          <w:szCs w:val="20"/>
        </w:rPr>
        <w:t>microdiversity</w:t>
      </w:r>
      <w:proofErr w:type="spellEnd"/>
      <w:r>
        <w:rPr>
          <w:rFonts w:ascii="Palatino Linotype" w:eastAsia="Palatino Linotype" w:hAnsi="Palatino Linotype" w:cs="Palatino Linotype"/>
          <w:color w:val="000000"/>
          <w:sz w:val="20"/>
          <w:szCs w:val="20"/>
        </w:rPr>
        <w:t xml:space="preserve">, individual assemblies produce larger contigs given comparable sequencing depth </w:t>
      </w:r>
      <w:del w:id="253" w:author="Jocelyne DiRuggiero" w:date="2019-03-06T18:53:00Z">
        <w:r w:rsidR="008300A2" w:rsidRPr="00C71EA7">
          <w:delText>.</w:delText>
        </w:r>
      </w:del>
      <w:ins w:id="25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After binning each sample separately, MAGs can be combined into a single set through de-replication, removing duplicate MAGs that share high nucleotide identity </w:t>
      </w:r>
      <w:del w:id="255" w:author="Jocelyne DiRuggiero" w:date="2019-03-06T18:53:00Z">
        <w:r w:rsidR="008300A2" w:rsidRPr="00C71EA7">
          <w:delText>.</w:delText>
        </w:r>
      </w:del>
      <w:ins w:id="25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As with the co-assembly approach, differential contig coverage across samples may be used to improve the binning results </w:t>
      </w:r>
      <w:del w:id="257" w:author="Jocelyne DiRuggiero" w:date="2019-03-06T18:53:00Z">
        <w:r w:rsidR="00424ADE" w:rsidRPr="00C71EA7">
          <w:delText>.</w:delText>
        </w:r>
      </w:del>
      <w:ins w:id="25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While this method is superior in highly heterogeneous communities such as halophilic microbiomes, it comes at a major increase in sequencing cost per sample. For most metagenomes, a meaningful assembly (N50&gt;5Kbp) requires 25-50Gbp of sequencing data per sample, which limits the number of samples that can be multiplexed on a sequencing run. In turn, the limited replication reduces the effectiveness of binning, which leverages differential coverage of contigs across many samples to increase binning accuracy </w:t>
      </w:r>
      <w:del w:id="259" w:author="Jocelyne DiRuggiero" w:date="2019-03-06T18:53:00Z">
        <w:r w:rsidR="0026299B" w:rsidRPr="00C71EA7">
          <w:delText>.</w:delText>
        </w:r>
      </w:del>
      <w:ins w:id="26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For many studies that require a large number of replicates, such as longitudinal studies, the cost of this approach may become prohibitively expensive. </w:t>
      </w:r>
    </w:p>
    <w:p w14:paraId="7A580943" w14:textId="579AB728"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An additional consideration in choosing a strategy for metagenomic sequencing and analysis is that of inter-sample community diversity. Communities in aquatic biomes, such as hyper-saline lakes or brine ponds, are often more homogenous, harboring the same microorganisms with different relative abundances at different sampling locations. Under those conditions, a co-assembly strategy for metagenomics, as discussed above, is often preferred </w:t>
      </w:r>
      <w:del w:id="261" w:author="Jocelyne DiRuggiero" w:date="2019-03-06T18:53:00Z">
        <w:r w:rsidR="008C194D" w:rsidRPr="00C71EA7">
          <w:delText>.</w:delText>
        </w:r>
      </w:del>
      <w:ins w:id="26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44, 50, 80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 contrast, in terrestrial microbiomes with limited dispersal, such as halite nodules in </w:t>
      </w:r>
      <w:proofErr w:type="spellStart"/>
      <w:r>
        <w:rPr>
          <w:rFonts w:ascii="Palatino Linotype" w:eastAsia="Palatino Linotype" w:hAnsi="Palatino Linotype" w:cs="Palatino Linotype"/>
          <w:color w:val="000000"/>
          <w:sz w:val="20"/>
          <w:szCs w:val="20"/>
        </w:rPr>
        <w:t>Salars</w:t>
      </w:r>
      <w:proofErr w:type="spellEnd"/>
      <w:r>
        <w:rPr>
          <w:rFonts w:ascii="Palatino Linotype" w:eastAsia="Palatino Linotype" w:hAnsi="Palatino Linotype" w:cs="Palatino Linotype"/>
          <w:color w:val="000000"/>
          <w:sz w:val="20"/>
          <w:szCs w:val="20"/>
        </w:rPr>
        <w:t xml:space="preserve"> of the Atacama Desert that contain unique taxonomic compositions, an individual assembly approach is more advantageous </w:t>
      </w:r>
      <w:del w:id="263" w:author="Jocelyne DiRuggiero" w:date="2019-03-06T18:53:00Z">
        <w:r w:rsidR="008C194D" w:rsidRPr="00C71EA7">
          <w:delText>.</w:delText>
        </w:r>
      </w:del>
      <w:ins w:id="26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30, 40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Hybrid approaches are also possible in many cases, as binning of the </w:t>
      </w:r>
      <w:r>
        <w:rPr>
          <w:rFonts w:ascii="Palatino Linotype" w:eastAsia="Palatino Linotype" w:hAnsi="Palatino Linotype" w:cs="Palatino Linotype"/>
          <w:color w:val="000000"/>
          <w:sz w:val="20"/>
          <w:szCs w:val="20"/>
        </w:rPr>
        <w:lastRenderedPageBreak/>
        <w:t xml:space="preserve">individual and grouped assemblies may be combined and de-replicated to obtain the most robust MAGs of both rare and abundant species </w:t>
      </w:r>
      <w:del w:id="265" w:author="Jocelyne DiRuggiero" w:date="2019-03-06T18:53:00Z">
        <w:r w:rsidR="008C194D" w:rsidRPr="00C71EA7">
          <w:delText>.</w:delText>
        </w:r>
      </w:del>
      <w:ins w:id="26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Regardless of the experimental design, it is critical to process samples, generate libraries, and sequence samples together to avoid batch effects </w:t>
      </w:r>
      <w:del w:id="267" w:author="Jocelyne DiRuggiero" w:date="2019-03-06T18:53:00Z">
        <w:r w:rsidR="008C194D" w:rsidRPr="00C71EA7">
          <w:delText>.</w:delText>
        </w:r>
      </w:del>
      <w:ins w:id="26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If more than one flowcell is required to achieve the desired read depth, it is usually better to sequence the pooled libraries on several flowcells than to sequence each sample on its own flowcell </w:t>
      </w:r>
      <w:del w:id="269" w:author="Jocelyne DiRuggiero" w:date="2019-03-06T18:53:00Z">
        <w:r w:rsidR="008C194D" w:rsidRPr="00C71EA7">
          <w:delText>.</w:delText>
        </w:r>
      </w:del>
      <w:ins w:id="27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For library preparation, it is recommended to use protocols that produce minimal G+C biases in coverage, particularly in halophilic communities that have high G+C-content variation in their metagenomes </w:t>
      </w:r>
      <w:del w:id="271" w:author="Jocelyne DiRuggiero" w:date="2019-03-06T18:53:00Z">
        <w:r w:rsidR="008C194D" w:rsidRPr="00C71EA7">
          <w:delText>.</w:delText>
        </w:r>
      </w:del>
      <w:ins w:id="27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83, 84</w:t>
        </w:r>
        <w:r>
          <w:rPr>
            <w:rFonts w:ascii="Palatino Linotype" w:eastAsia="Palatino Linotype" w:hAnsi="Palatino Linotype" w:cs="Palatino Linotype"/>
            <w:color w:val="000000"/>
            <w:sz w:val="20"/>
            <w:szCs w:val="20"/>
          </w:rPr>
          <w:t>).</w:t>
        </w:r>
      </w:ins>
    </w:p>
    <w:p w14:paraId="1E685371" w14:textId="4BF38301"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The take home message is that when conducting a halophile metagenomic study it is especially important to design the sampling and sequencing scheme with the statistical questions in mind. Because of the high strain-level diversity typically found in halophilic </w:t>
      </w:r>
      <w:del w:id="273" w:author="Jocelyne DiRuggiero" w:date="2019-03-06T18:53:00Z">
        <w:r w:rsidR="001A5A86" w:rsidRPr="00C71EA7">
          <w:delText>microbiome</w:delText>
        </w:r>
      </w:del>
      <w:ins w:id="274" w:author="Jocelyne DiRuggiero" w:date="2019-03-06T18:53:00Z">
        <w:r>
          <w:rPr>
            <w:rFonts w:ascii="Palatino Linotype" w:eastAsia="Palatino Linotype" w:hAnsi="Palatino Linotype" w:cs="Palatino Linotype"/>
            <w:color w:val="000000"/>
            <w:sz w:val="20"/>
            <w:szCs w:val="20"/>
          </w:rPr>
          <w:t>microbiomes</w:t>
        </w:r>
      </w:ins>
      <w:r>
        <w:rPr>
          <w:rFonts w:ascii="Palatino Linotype" w:eastAsia="Palatino Linotype" w:hAnsi="Palatino Linotype" w:cs="Palatino Linotype"/>
          <w:color w:val="000000"/>
          <w:sz w:val="20"/>
          <w:szCs w:val="20"/>
        </w:rPr>
        <w:t xml:space="preserve">, the experimental design should avoid adding unnecessary replicates into the study, as each added biological replicate will introduce more </w:t>
      </w:r>
      <w:proofErr w:type="spellStart"/>
      <w:r>
        <w:rPr>
          <w:rFonts w:ascii="Palatino Linotype" w:eastAsia="Palatino Linotype" w:hAnsi="Palatino Linotype" w:cs="Palatino Linotype"/>
          <w:color w:val="000000"/>
          <w:sz w:val="20"/>
          <w:szCs w:val="20"/>
        </w:rPr>
        <w:t>microdiversity</w:t>
      </w:r>
      <w:proofErr w:type="spellEnd"/>
      <w:r>
        <w:rPr>
          <w:rFonts w:ascii="Palatino Linotype" w:eastAsia="Palatino Linotype" w:hAnsi="Palatino Linotype" w:cs="Palatino Linotype"/>
          <w:color w:val="000000"/>
          <w:sz w:val="20"/>
          <w:szCs w:val="20"/>
        </w:rPr>
        <w:t xml:space="preserve"> into the data, further complicating the assembly and binning stages of the analysis </w:t>
      </w:r>
      <w:del w:id="275" w:author="Jocelyne DiRuggiero" w:date="2019-03-06T18:53:00Z">
        <w:r w:rsidR="001D38FC" w:rsidRPr="00C71EA7">
          <w:delText>.</w:delText>
        </w:r>
      </w:del>
      <w:ins w:id="27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57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 practical terms, unless the intent of the study is to capture maximum diversity, the experimental design should include the minimum number of biological replicates that will allow the intended statistical analysis downstream. </w:t>
      </w:r>
    </w:p>
    <w:p w14:paraId="57F5A30A" w14:textId="77777777" w:rsidR="000C2E64" w:rsidRPr="00C71EA7" w:rsidRDefault="002809C4" w:rsidP="000F77CD">
      <w:pPr>
        <w:pStyle w:val="MDPI52figure"/>
        <w:rPr>
          <w:del w:id="277" w:author="Jocelyne DiRuggiero" w:date="2019-03-06T18:53:00Z"/>
        </w:rPr>
      </w:pPr>
      <w:del w:id="278" w:author="Jocelyne DiRuggiero" w:date="2019-03-06T18:53:00Z">
        <w:r w:rsidRPr="00C71EA7">
          <w:rPr>
            <w:noProof/>
          </w:rPr>
          <w:drawing>
            <wp:inline distT="0" distB="0" distL="0" distR="0" wp14:anchorId="057CA322" wp14:editId="198B036E">
              <wp:extent cx="4927587" cy="4413770"/>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6317" cy="4421590"/>
                      </a:xfrm>
                      <a:prstGeom prst="rect">
                        <a:avLst/>
                      </a:prstGeom>
                    </pic:spPr>
                  </pic:pic>
                </a:graphicData>
              </a:graphic>
            </wp:inline>
          </w:drawing>
        </w:r>
      </w:del>
    </w:p>
    <w:p w14:paraId="2355D285" w14:textId="77777777" w:rsidR="00292FA9" w:rsidRDefault="004231E4">
      <w:pPr>
        <w:pStyle w:val="Normal1"/>
        <w:pBdr>
          <w:top w:val="nil"/>
          <w:left w:val="nil"/>
          <w:bottom w:val="nil"/>
          <w:right w:val="nil"/>
          <w:between w:val="nil"/>
        </w:pBdr>
        <w:spacing w:before="240" w:after="120"/>
        <w:jc w:val="center"/>
        <w:rPr>
          <w:ins w:id="279" w:author="Jocelyne DiRuggiero" w:date="2019-03-06T18:53:00Z"/>
          <w:rFonts w:ascii="Palatino Linotype" w:eastAsia="Palatino Linotype" w:hAnsi="Palatino Linotype" w:cs="Palatino Linotype"/>
          <w:color w:val="000000"/>
          <w:sz w:val="20"/>
          <w:szCs w:val="20"/>
        </w:rPr>
      </w:pPr>
      <w:ins w:id="280" w:author="Jocelyne DiRuggiero" w:date="2019-03-06T18:53:00Z">
        <w:r>
          <w:rPr>
            <w:rFonts w:ascii="Palatino Linotype" w:eastAsia="Palatino Linotype" w:hAnsi="Palatino Linotype" w:cs="Palatino Linotype"/>
            <w:noProof/>
            <w:color w:val="000000"/>
            <w:sz w:val="20"/>
            <w:szCs w:val="20"/>
            <w:rPrChange w:id="281" w:author="Unknown">
              <w:rPr>
                <w:noProof/>
              </w:rPr>
            </w:rPrChange>
          </w:rPr>
          <w:drawing>
            <wp:inline distT="0" distB="0" distL="0" distR="0" wp14:anchorId="29A12CD9" wp14:editId="27425368">
              <wp:extent cx="4936317" cy="442159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936317" cy="4421590"/>
                      </a:xfrm>
                      <a:prstGeom prst="rect">
                        <a:avLst/>
                      </a:prstGeom>
                      <a:ln/>
                    </pic:spPr>
                  </pic:pic>
                </a:graphicData>
              </a:graphic>
            </wp:inline>
          </w:drawing>
        </w:r>
      </w:ins>
    </w:p>
    <w:p w14:paraId="2E7A0232" w14:textId="77777777" w:rsidR="00292FA9" w:rsidRDefault="004231E4">
      <w:pPr>
        <w:pStyle w:val="Normal1"/>
        <w:pBdr>
          <w:top w:val="nil"/>
          <w:left w:val="nil"/>
          <w:bottom w:val="nil"/>
          <w:right w:val="nil"/>
          <w:between w:val="nil"/>
        </w:pBdr>
        <w:spacing w:before="120" w:after="240"/>
        <w:ind w:left="425" w:right="425" w:hanging="425"/>
        <w:jc w:val="both"/>
        <w:rPr>
          <w:rFonts w:ascii="Palatino Linotype" w:eastAsia="Palatino Linotype" w:hAnsi="Palatino Linotype" w:cs="Palatino Linotype"/>
          <w:color w:val="000000"/>
          <w:sz w:val="18"/>
          <w:szCs w:val="18"/>
        </w:rPr>
      </w:pPr>
      <w:r>
        <w:rPr>
          <w:rFonts w:ascii="Palatino Linotype" w:eastAsia="Palatino Linotype" w:hAnsi="Palatino Linotype" w:cs="Palatino Linotype"/>
          <w:b/>
          <w:color w:val="000000"/>
          <w:sz w:val="18"/>
          <w:szCs w:val="18"/>
        </w:rPr>
        <w:t xml:space="preserve">Figure 2. </w:t>
      </w:r>
      <w:r>
        <w:rPr>
          <w:rFonts w:ascii="Palatino Linotype" w:eastAsia="Palatino Linotype" w:hAnsi="Palatino Linotype" w:cs="Palatino Linotype"/>
          <w:color w:val="000000"/>
          <w:sz w:val="18"/>
          <w:szCs w:val="18"/>
        </w:rPr>
        <w:t>Flowcharts showing two common experimental designs and analysis workflows: (</w:t>
      </w:r>
      <w:r>
        <w:rPr>
          <w:rFonts w:ascii="Palatino Linotype" w:eastAsia="Palatino Linotype" w:hAnsi="Palatino Linotype" w:cs="Palatino Linotype"/>
          <w:b/>
          <w:color w:val="000000"/>
          <w:sz w:val="18"/>
          <w:szCs w:val="18"/>
        </w:rPr>
        <w:t>A</w:t>
      </w:r>
      <w:r>
        <w:rPr>
          <w:rFonts w:ascii="Palatino Linotype" w:eastAsia="Palatino Linotype" w:hAnsi="Palatino Linotype" w:cs="Palatino Linotype"/>
          <w:color w:val="000000"/>
          <w:sz w:val="18"/>
          <w:szCs w:val="18"/>
        </w:rPr>
        <w:t>) co-assembly and (</w:t>
      </w:r>
      <w:r>
        <w:rPr>
          <w:rFonts w:ascii="Palatino Linotype" w:eastAsia="Palatino Linotype" w:hAnsi="Palatino Linotype" w:cs="Palatino Linotype"/>
          <w:b/>
          <w:color w:val="000000"/>
          <w:sz w:val="18"/>
          <w:szCs w:val="18"/>
        </w:rPr>
        <w:t>B</w:t>
      </w:r>
      <w:r>
        <w:rPr>
          <w:rFonts w:ascii="Palatino Linotype" w:eastAsia="Palatino Linotype" w:hAnsi="Palatino Linotype" w:cs="Palatino Linotype"/>
          <w:color w:val="000000"/>
          <w:sz w:val="18"/>
          <w:szCs w:val="18"/>
        </w:rPr>
        <w:t>) individual sample processing and binning.</w:t>
      </w:r>
    </w:p>
    <w:p w14:paraId="19B315C1"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Best bioinformatics practices for halophilic metagenome analysis</w:t>
      </w:r>
    </w:p>
    <w:p w14:paraId="06563B93" w14:textId="427BA4BA"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When processing halophilic metagenome sequencing data, it is important to adjust existing pipelines to accommodate for high intraspecific diversity, G+C-content diversity, and underrepresentation in most sequence databases. While this section does not provide a step-by-step instruction of bioinformatics analysis, it outlines core considerations and adjustments </w:t>
      </w:r>
      <w:del w:id="282" w:author="Jocelyne DiRuggiero" w:date="2019-03-06T18:53:00Z">
        <w:r w:rsidR="001A5A86" w:rsidRPr="00C71EA7">
          <w:delText>scientists</w:delText>
        </w:r>
      </w:del>
      <w:ins w:id="283" w:author="Jocelyne DiRuggiero" w:date="2019-03-06T18:53:00Z">
        <w:r w:rsidR="00084441">
          <w:rPr>
            <w:rFonts w:ascii="Palatino Linotype" w:eastAsia="Palatino Linotype" w:hAnsi="Palatino Linotype" w:cs="Palatino Linotype"/>
            <w:color w:val="000000"/>
            <w:sz w:val="20"/>
            <w:szCs w:val="20"/>
          </w:rPr>
          <w:t>that</w:t>
        </w:r>
      </w:ins>
      <w:r w:rsidR="00084441">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 xml:space="preserve">should </w:t>
      </w:r>
      <w:r>
        <w:rPr>
          <w:rFonts w:ascii="Palatino Linotype" w:eastAsia="Palatino Linotype" w:hAnsi="Palatino Linotype" w:cs="Palatino Linotype"/>
          <w:color w:val="000000"/>
          <w:sz w:val="20"/>
          <w:szCs w:val="20"/>
        </w:rPr>
        <w:lastRenderedPageBreak/>
        <w:t xml:space="preserve">be making </w:t>
      </w:r>
      <w:del w:id="284" w:author="Jocelyne DiRuggiero" w:date="2019-03-06T18:53:00Z">
        <w:r w:rsidR="008300A2" w:rsidRPr="00C71EA7">
          <w:delText>while interrogating</w:delText>
        </w:r>
      </w:del>
      <w:ins w:id="285" w:author="Jocelyne DiRuggiero" w:date="2019-03-06T18:53:00Z">
        <w:r w:rsidR="00084441">
          <w:rPr>
            <w:rFonts w:ascii="Palatino Linotype" w:eastAsia="Palatino Linotype" w:hAnsi="Palatino Linotype" w:cs="Palatino Linotype"/>
            <w:color w:val="000000"/>
            <w:sz w:val="20"/>
            <w:szCs w:val="20"/>
          </w:rPr>
          <w:t xml:space="preserve">when </w:t>
        </w:r>
        <w:r w:rsidR="001464F2">
          <w:rPr>
            <w:rFonts w:ascii="Palatino Linotype" w:eastAsia="Palatino Linotype" w:hAnsi="Palatino Linotype" w:cs="Palatino Linotype"/>
            <w:color w:val="000000"/>
            <w:sz w:val="20"/>
            <w:szCs w:val="20"/>
          </w:rPr>
          <w:t>processing</w:t>
        </w:r>
      </w:ins>
      <w:r w:rsidR="001464F2">
        <w:rPr>
          <w:rFonts w:ascii="Palatino Linotype" w:eastAsia="Palatino Linotype" w:hAnsi="Palatino Linotype" w:cs="Palatino Linotype"/>
          <w:color w:val="000000"/>
          <w:sz w:val="20"/>
          <w:szCs w:val="20"/>
        </w:rPr>
        <w:t xml:space="preserve"> </w:t>
      </w:r>
      <w:r>
        <w:rPr>
          <w:rFonts w:ascii="Palatino Linotype" w:eastAsia="Palatino Linotype" w:hAnsi="Palatino Linotype" w:cs="Palatino Linotype"/>
          <w:color w:val="000000"/>
          <w:sz w:val="20"/>
          <w:szCs w:val="20"/>
        </w:rPr>
        <w:t>halophilic metagenomes.</w:t>
      </w:r>
      <w:r w:rsidR="001464F2">
        <w:rPr>
          <w:rFonts w:ascii="Palatino Linotype" w:eastAsia="Palatino Linotype" w:hAnsi="Palatino Linotype" w:cs="Palatino Linotype"/>
          <w:color w:val="000000"/>
          <w:sz w:val="20"/>
          <w:szCs w:val="20"/>
        </w:rPr>
        <w:t xml:space="preserve"> </w:t>
      </w:r>
      <w:del w:id="286" w:author="Jocelyne DiRuggiero" w:date="2019-03-06T18:53:00Z">
        <w:r w:rsidR="001A5A86" w:rsidRPr="00C71EA7">
          <w:delText xml:space="preserve">While </w:delText>
        </w:r>
      </w:del>
      <w:r w:rsidR="00084441">
        <w:rPr>
          <w:rFonts w:ascii="Palatino Linotype" w:eastAsia="Palatino Linotype" w:hAnsi="Palatino Linotype" w:cs="Palatino Linotype"/>
          <w:color w:val="000000"/>
          <w:sz w:val="20"/>
          <w:szCs w:val="20"/>
        </w:rPr>
        <w:t>A</w:t>
      </w:r>
      <w:r>
        <w:rPr>
          <w:rFonts w:ascii="Palatino Linotype" w:eastAsia="Palatino Linotype" w:hAnsi="Palatino Linotype" w:cs="Palatino Linotype"/>
          <w:color w:val="000000"/>
          <w:sz w:val="20"/>
          <w:szCs w:val="20"/>
        </w:rPr>
        <w:t xml:space="preserve">utomated metagenomic analysis pipelines such as metaWRAP </w:t>
      </w:r>
      <w:ins w:id="28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or </w:t>
      </w:r>
      <w:proofErr w:type="spellStart"/>
      <w:r>
        <w:rPr>
          <w:rFonts w:ascii="Palatino Linotype" w:eastAsia="Palatino Linotype" w:hAnsi="Palatino Linotype" w:cs="Palatino Linotype"/>
          <w:color w:val="000000"/>
          <w:sz w:val="20"/>
          <w:szCs w:val="20"/>
        </w:rPr>
        <w:t>SqueezeM</w:t>
      </w:r>
      <w:proofErr w:type="spellEnd"/>
      <w:r>
        <w:rPr>
          <w:rFonts w:ascii="Palatino Linotype" w:eastAsia="Palatino Linotype" w:hAnsi="Palatino Linotype" w:cs="Palatino Linotype"/>
          <w:color w:val="000000"/>
          <w:sz w:val="20"/>
          <w:szCs w:val="20"/>
        </w:rPr>
        <w:t xml:space="preserve"> </w:t>
      </w:r>
      <w:ins w:id="28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may be used to streamline and simplify analysis, </w:t>
      </w:r>
      <w:ins w:id="289" w:author="Jocelyne DiRuggiero" w:date="2019-03-06T18:53:00Z">
        <w:r w:rsidR="00084441">
          <w:rPr>
            <w:rFonts w:ascii="Palatino Linotype" w:eastAsia="Palatino Linotype" w:hAnsi="Palatino Linotype" w:cs="Palatino Linotype"/>
            <w:color w:val="000000"/>
            <w:sz w:val="20"/>
            <w:szCs w:val="20"/>
          </w:rPr>
          <w:t xml:space="preserve">however, </w:t>
        </w:r>
      </w:ins>
      <w:r>
        <w:rPr>
          <w:rFonts w:ascii="Palatino Linotype" w:eastAsia="Palatino Linotype" w:hAnsi="Palatino Linotype" w:cs="Palatino Linotype"/>
          <w:color w:val="000000"/>
          <w:sz w:val="20"/>
          <w:szCs w:val="20"/>
        </w:rPr>
        <w:t xml:space="preserve">pipelines that are specifically </w:t>
      </w:r>
      <w:del w:id="290" w:author="Jocelyne DiRuggiero" w:date="2019-03-06T18:53:00Z">
        <w:r w:rsidR="005E231D" w:rsidRPr="00C71EA7">
          <w:delText>trained on</w:delText>
        </w:r>
        <w:r w:rsidR="006974A0" w:rsidRPr="00C71EA7">
          <w:delText>/or</w:delText>
        </w:r>
        <w:r w:rsidR="005E231D" w:rsidRPr="00C71EA7">
          <w:delText xml:space="preserve"> </w:delText>
        </w:r>
        <w:r w:rsidR="008300A2" w:rsidRPr="00C71EA7">
          <w:delText>intended</w:delText>
        </w:r>
      </w:del>
      <w:ins w:id="291" w:author="Jocelyne DiRuggiero" w:date="2019-03-06T18:53:00Z">
        <w:r>
          <w:rPr>
            <w:rFonts w:ascii="Palatino Linotype" w:eastAsia="Palatino Linotype" w:hAnsi="Palatino Linotype" w:cs="Palatino Linotype"/>
            <w:color w:val="000000"/>
            <w:sz w:val="20"/>
            <w:szCs w:val="20"/>
          </w:rPr>
          <w:t>designed</w:t>
        </w:r>
      </w:ins>
      <w:r>
        <w:rPr>
          <w:rFonts w:ascii="Palatino Linotype" w:eastAsia="Palatino Linotype" w:hAnsi="Palatino Linotype" w:cs="Palatino Linotype"/>
          <w:color w:val="000000"/>
          <w:sz w:val="20"/>
          <w:szCs w:val="20"/>
        </w:rPr>
        <w:t xml:space="preserve"> for animal microbiomes such as the gut microbiota should be avoided. Indeed, these latter pipelines rely strongly on pre-existing taxonomic and functional databases of closely related organisms, as the majority of organisms found in host-associated microbiomes have been sequenced and characterized. </w:t>
      </w:r>
    </w:p>
    <w:p w14:paraId="35381B31" w14:textId="0EB43C2F"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The pre-processing of WMGS data, which typically includes read trimming, duplicate read removal, and metagenomic assembly, is standard for most types of metagenomes. We encourage testing a variety of software and comparing the results with evaluation programs such as </w:t>
      </w:r>
      <w:proofErr w:type="spellStart"/>
      <w:r>
        <w:rPr>
          <w:rFonts w:ascii="Palatino Linotype" w:eastAsia="Palatino Linotype" w:hAnsi="Palatino Linotype" w:cs="Palatino Linotype"/>
          <w:color w:val="000000"/>
          <w:sz w:val="20"/>
          <w:szCs w:val="20"/>
        </w:rPr>
        <w:t>FastQC</w:t>
      </w:r>
      <w:proofErr w:type="spellEnd"/>
      <w:r>
        <w:rPr>
          <w:rFonts w:ascii="Palatino Linotype" w:eastAsia="Palatino Linotype" w:hAnsi="Palatino Linotype" w:cs="Palatino Linotype"/>
          <w:color w:val="000000"/>
          <w:sz w:val="20"/>
          <w:szCs w:val="20"/>
        </w:rPr>
        <w:t xml:space="preserve"> </w:t>
      </w:r>
      <w:ins w:id="29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(for read quality) and </w:t>
      </w:r>
      <w:proofErr w:type="spellStart"/>
      <w:r>
        <w:rPr>
          <w:rFonts w:ascii="Palatino Linotype" w:eastAsia="Palatino Linotype" w:hAnsi="Palatino Linotype" w:cs="Palatino Linotype"/>
          <w:color w:val="000000"/>
          <w:sz w:val="20"/>
          <w:szCs w:val="20"/>
        </w:rPr>
        <w:t>MetaQUAST</w:t>
      </w:r>
      <w:proofErr w:type="spellEnd"/>
      <w:r>
        <w:rPr>
          <w:rFonts w:ascii="Palatino Linotype" w:eastAsia="Palatino Linotype" w:hAnsi="Palatino Linotype" w:cs="Palatino Linotype"/>
          <w:color w:val="000000"/>
          <w:sz w:val="20"/>
          <w:szCs w:val="20"/>
        </w:rPr>
        <w:t xml:space="preserve"> </w:t>
      </w:r>
      <w:ins w:id="29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(for assembly quality), as some methods may be more suited for specific </w:t>
      </w:r>
      <w:del w:id="294" w:author="Jocelyne DiRuggiero" w:date="2019-03-06T18:53:00Z">
        <w:r w:rsidR="008300A2" w:rsidRPr="00C71EA7">
          <w:delText xml:space="preserve">types of </w:delText>
        </w:r>
      </w:del>
      <w:r>
        <w:rPr>
          <w:rFonts w:ascii="Palatino Linotype" w:eastAsia="Palatino Linotype" w:hAnsi="Palatino Linotype" w:cs="Palatino Linotype"/>
          <w:color w:val="000000"/>
          <w:sz w:val="20"/>
          <w:szCs w:val="20"/>
        </w:rPr>
        <w:t xml:space="preserve">microbial community types </w:t>
      </w:r>
      <w:del w:id="295" w:author="Jocelyne DiRuggiero" w:date="2019-03-06T18:53:00Z">
        <w:r w:rsidR="008300A2" w:rsidRPr="00C71EA7">
          <w:delText>.</w:delText>
        </w:r>
      </w:del>
      <w:ins w:id="29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For metagenomic assembly, </w:t>
      </w:r>
      <w:proofErr w:type="spellStart"/>
      <w:r>
        <w:rPr>
          <w:rFonts w:ascii="Palatino Linotype" w:eastAsia="Palatino Linotype" w:hAnsi="Palatino Linotype" w:cs="Palatino Linotype"/>
          <w:color w:val="000000"/>
          <w:sz w:val="20"/>
          <w:szCs w:val="20"/>
        </w:rPr>
        <w:t>metaSPAdes</w:t>
      </w:r>
      <w:proofErr w:type="spellEnd"/>
      <w:r>
        <w:rPr>
          <w:rFonts w:ascii="Palatino Linotype" w:eastAsia="Palatino Linotype" w:hAnsi="Palatino Linotype" w:cs="Palatino Linotype"/>
          <w:color w:val="000000"/>
          <w:sz w:val="20"/>
          <w:szCs w:val="20"/>
        </w:rPr>
        <w:t xml:space="preserve"> </w:t>
      </w:r>
      <w:ins w:id="297"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75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is currently considered to be the best overall, while </w:t>
      </w:r>
      <w:proofErr w:type="spellStart"/>
      <w:r>
        <w:rPr>
          <w:rFonts w:ascii="Palatino Linotype" w:eastAsia="Palatino Linotype" w:hAnsi="Palatino Linotype" w:cs="Palatino Linotype"/>
          <w:color w:val="000000"/>
          <w:sz w:val="20"/>
          <w:szCs w:val="20"/>
        </w:rPr>
        <w:t>MegaHIT</w:t>
      </w:r>
      <w:proofErr w:type="spellEnd"/>
      <w:r>
        <w:rPr>
          <w:rFonts w:ascii="Palatino Linotype" w:eastAsia="Palatino Linotype" w:hAnsi="Palatino Linotype" w:cs="Palatino Linotype"/>
          <w:color w:val="000000"/>
          <w:sz w:val="20"/>
          <w:szCs w:val="20"/>
        </w:rPr>
        <w:t xml:space="preserve"> </w:t>
      </w:r>
      <w:ins w:id="29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89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is a better solution when resources are a limiting factor as it is significantly faster and requires less memory </w:t>
      </w:r>
      <w:del w:id="299" w:author="Jocelyne DiRuggiero" w:date="2019-03-06T18:53:00Z">
        <w:r w:rsidR="008300A2" w:rsidRPr="00C71EA7">
          <w:delText xml:space="preserve">. </w:delText>
        </w:r>
      </w:del>
      <w:ins w:id="30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90</w:t>
        </w:r>
        <w:r>
          <w:rPr>
            <w:rFonts w:ascii="Palatino Linotype" w:eastAsia="Palatino Linotype" w:hAnsi="Palatino Linotype" w:cs="Palatino Linotype"/>
            <w:color w:val="000000"/>
            <w:sz w:val="20"/>
            <w:szCs w:val="20"/>
          </w:rPr>
          <w:t>). Thanks to recent improvements in assembly software, it is no longer necessary to subsample reads during this stage, as contig quality no longer drops off with increased read depth (</w:t>
        </w:r>
        <w:r>
          <w:rPr>
            <w:rFonts w:ascii="Palatino Linotype" w:eastAsia="Palatino Linotype" w:hAnsi="Palatino Linotype" w:cs="Palatino Linotype"/>
            <w:i/>
            <w:color w:val="000000"/>
            <w:sz w:val="20"/>
            <w:szCs w:val="20"/>
          </w:rPr>
          <w:t>90</w:t>
        </w:r>
        <w:r>
          <w:rPr>
            <w:rFonts w:ascii="Palatino Linotype" w:eastAsia="Palatino Linotype" w:hAnsi="Palatino Linotype" w:cs="Palatino Linotype"/>
            <w:color w:val="000000"/>
            <w:sz w:val="20"/>
            <w:szCs w:val="20"/>
          </w:rPr>
          <w:t>). However, higher quality assemblies of abundant organisms can be achieved through individual or grouped sample assembly, as described above.</w:t>
        </w:r>
      </w:ins>
    </w:p>
    <w:p w14:paraId="447807C2" w14:textId="27EF4288"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In contrast to assembly, the annotation of halophilic metagenomes for taxonomies and functions can be somewhat compromised because halophiles have extremely limited representation in standard-distribution taxonomic databases </w:t>
      </w:r>
      <w:del w:id="301" w:author="Jocelyne DiRuggiero" w:date="2019-03-06T18:53:00Z">
        <w:r w:rsidR="008300A2" w:rsidRPr="00C71EA7">
          <w:delText>,</w:delText>
        </w:r>
      </w:del>
      <w:ins w:id="30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91, 92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which introduces significant biases in sequence annotation. As of 2018, there were only 942 published complete halophilic genomes available in NCBI </w:t>
      </w:r>
      <w:ins w:id="30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47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 the main database used as a reference in most taxonomic and functional annotation software. Regarding methods for taxonomic profiling, general alignment-based methods such as </w:t>
      </w:r>
      <w:proofErr w:type="spellStart"/>
      <w:r>
        <w:rPr>
          <w:rFonts w:ascii="Palatino Linotype" w:eastAsia="Palatino Linotype" w:hAnsi="Palatino Linotype" w:cs="Palatino Linotype"/>
          <w:color w:val="000000"/>
          <w:sz w:val="20"/>
          <w:szCs w:val="20"/>
        </w:rPr>
        <w:t>MegaBLAST</w:t>
      </w:r>
      <w:proofErr w:type="spellEnd"/>
      <w:ins w:id="30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93</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are usually too specific for annotating </w:t>
      </w:r>
      <w:ins w:id="305" w:author="Jocelyne DiRuggiero" w:date="2019-03-06T18:53:00Z">
        <w:r w:rsidR="00494ECE">
          <w:rPr>
            <w:rFonts w:ascii="Palatino Linotype" w:eastAsia="Palatino Linotype" w:hAnsi="Palatino Linotype" w:cs="Palatino Linotype"/>
            <w:color w:val="000000"/>
            <w:sz w:val="20"/>
            <w:szCs w:val="20"/>
          </w:rPr>
          <w:t xml:space="preserve">non-assembled </w:t>
        </w:r>
      </w:ins>
      <w:r>
        <w:rPr>
          <w:rFonts w:ascii="Palatino Linotype" w:eastAsia="Palatino Linotype" w:hAnsi="Palatino Linotype" w:cs="Palatino Linotype"/>
          <w:color w:val="000000"/>
          <w:sz w:val="20"/>
          <w:szCs w:val="20"/>
        </w:rPr>
        <w:t>halophilic DNA sequences</w:t>
      </w:r>
      <w:del w:id="306" w:author="Jocelyne DiRuggiero" w:date="2019-03-06T18:53:00Z">
        <w:r w:rsidR="00BA4638" w:rsidRPr="00C71EA7">
          <w:delText>, especially non-assembled reads</w:delText>
        </w:r>
      </w:del>
      <w:ins w:id="307" w:author="Jocelyne DiRuggiero" w:date="2019-03-06T18:53:00Z">
        <w:r w:rsidR="00E35CF3">
          <w:rPr>
            <w:rFonts w:ascii="Palatino Linotype" w:eastAsia="Palatino Linotype" w:hAnsi="Palatino Linotype" w:cs="Palatino Linotype"/>
            <w:color w:val="000000"/>
            <w:sz w:val="20"/>
            <w:szCs w:val="20"/>
          </w:rPr>
          <w:t xml:space="preserve"> because </w:t>
        </w:r>
        <w:r w:rsidR="00494ECE">
          <w:rPr>
            <w:rFonts w:ascii="Palatino Linotype" w:eastAsia="Palatino Linotype" w:hAnsi="Palatino Linotype" w:cs="Palatino Linotype"/>
            <w:color w:val="000000"/>
            <w:sz w:val="20"/>
            <w:szCs w:val="20"/>
          </w:rPr>
          <w:t>they rely on high sequence similarity and will skew the annotation towards taxa that are better represented in the database</w:t>
        </w:r>
      </w:ins>
      <w:r>
        <w:rPr>
          <w:rFonts w:ascii="Palatino Linotype" w:eastAsia="Palatino Linotype" w:hAnsi="Palatino Linotype" w:cs="Palatino Linotype"/>
          <w:color w:val="000000"/>
          <w:sz w:val="20"/>
          <w:szCs w:val="20"/>
        </w:rPr>
        <w:t xml:space="preserve">. To produce more balanced taxonomic annotation given the limited databases, it is recommended to assign taxonomy to assembled contigs based on genes that they carry, and then infer taxonomy of reads based on their alignment to the contigs. If the intent is to obtain the most accurate taxonomic distribution profile of the community, extracting and annotating marker genes such as 16S </w:t>
      </w:r>
      <w:proofErr w:type="spellStart"/>
      <w:r>
        <w:rPr>
          <w:rFonts w:ascii="Palatino Linotype" w:eastAsia="Palatino Linotype" w:hAnsi="Palatino Linotype" w:cs="Palatino Linotype"/>
          <w:color w:val="000000"/>
          <w:sz w:val="20"/>
          <w:szCs w:val="20"/>
        </w:rPr>
        <w:t>rRNA</w:t>
      </w:r>
      <w:proofErr w:type="spellEnd"/>
      <w:r>
        <w:rPr>
          <w:rFonts w:ascii="Palatino Linotype" w:eastAsia="Palatino Linotype" w:hAnsi="Palatino Linotype" w:cs="Palatino Linotype"/>
          <w:color w:val="000000"/>
          <w:sz w:val="20"/>
          <w:szCs w:val="20"/>
        </w:rPr>
        <w:t xml:space="preserve"> genes with EMIRGE is usually the best alternative </w:t>
      </w:r>
      <w:del w:id="308" w:author="Jocelyne DiRuggiero" w:date="2019-03-06T18:53:00Z">
        <w:r w:rsidR="008300A2" w:rsidRPr="00C71EA7">
          <w:delText>,</w:delText>
        </w:r>
      </w:del>
      <w:ins w:id="30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as </w:t>
      </w:r>
      <w:proofErr w:type="spellStart"/>
      <w:r>
        <w:rPr>
          <w:rFonts w:ascii="Palatino Linotype" w:eastAsia="Palatino Linotype" w:hAnsi="Palatino Linotype" w:cs="Palatino Linotype"/>
          <w:color w:val="000000"/>
          <w:sz w:val="20"/>
          <w:szCs w:val="20"/>
        </w:rPr>
        <w:t>rRNA</w:t>
      </w:r>
      <w:proofErr w:type="spellEnd"/>
      <w:r>
        <w:rPr>
          <w:rFonts w:ascii="Palatino Linotype" w:eastAsia="Palatino Linotype" w:hAnsi="Palatino Linotype" w:cs="Palatino Linotype"/>
          <w:color w:val="000000"/>
          <w:sz w:val="20"/>
          <w:szCs w:val="20"/>
        </w:rPr>
        <w:t xml:space="preserve"> gene databases are more established and encompass greater taxonomic diversity </w:t>
      </w:r>
      <w:del w:id="310" w:author="Jocelyne DiRuggiero" w:date="2019-03-06T18:53:00Z">
        <w:r w:rsidR="008300A2" w:rsidRPr="00C71EA7">
          <w:delText>.</w:delText>
        </w:r>
      </w:del>
      <w:ins w:id="311"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
    <w:p w14:paraId="4BCE78F7" w14:textId="20D82390"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Functional annotation – the functional categorization of genes – in halophile metagenomes is also severely limited by existing databases, especially compared to human microbiomes. Because many halophilic genes are not annotated in NCBI databases, metagenome-inclusive custom or specific databases are preferred</w:t>
      </w:r>
      <w:del w:id="312" w:author="Jocelyne DiRuggiero" w:date="2019-03-06T18:53:00Z">
        <w:r w:rsidR="008300A2" w:rsidRPr="00C71EA7">
          <w:delText xml:space="preserve">, </w:delText>
        </w:r>
        <w:r w:rsidR="00D04349" w:rsidRPr="00C71EA7">
          <w:delText>as</w:delText>
        </w:r>
      </w:del>
      <w:ins w:id="313" w:author="Jocelyne DiRuggiero" w:date="2019-03-06T18:53:00Z">
        <w:r w:rsidR="00084441">
          <w:rPr>
            <w:rFonts w:ascii="Palatino Linotype" w:eastAsia="Palatino Linotype" w:hAnsi="Palatino Linotype" w:cs="Palatino Linotype"/>
            <w:color w:val="000000"/>
            <w:sz w:val="20"/>
            <w:szCs w:val="20"/>
          </w:rPr>
          <w:t xml:space="preserve"> because</w:t>
        </w:r>
      </w:ins>
      <w:r>
        <w:rPr>
          <w:rFonts w:ascii="Palatino Linotype" w:eastAsia="Palatino Linotype" w:hAnsi="Palatino Linotype" w:cs="Palatino Linotype"/>
          <w:color w:val="000000"/>
          <w:sz w:val="20"/>
          <w:szCs w:val="20"/>
        </w:rPr>
        <w:t xml:space="preserve"> they contain a greater variety of non-cultured organisms. In particular, services such as the Integrated Microbial Genomes systems </w:t>
      </w:r>
      <w:ins w:id="31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include taxonomic and functional annotation models that are trained on user-submitted metagenomic data, including high-quality MAGs. The annotation sensitivity resulting from using the newest metagenomic data is extremely valuable for both functional and taxonomic annotation in relatively understudied systems such as halophilic microbiomes. </w:t>
      </w:r>
      <w:ins w:id="315" w:author="Jocelyne DiRuggiero" w:date="2019-03-06T18:53:00Z">
        <w:r w:rsidR="00494ECE">
          <w:rPr>
            <w:rFonts w:ascii="Palatino Linotype" w:eastAsia="Palatino Linotype" w:hAnsi="Palatino Linotype" w:cs="Palatino Linotype"/>
            <w:color w:val="000000"/>
            <w:sz w:val="20"/>
            <w:szCs w:val="20"/>
          </w:rPr>
          <w:t xml:space="preserve">Regardless of the database </w:t>
        </w:r>
        <w:r w:rsidR="00DC122A">
          <w:rPr>
            <w:rFonts w:ascii="Palatino Linotype" w:eastAsia="Palatino Linotype" w:hAnsi="Palatino Linotype" w:cs="Palatino Linotype"/>
            <w:color w:val="000000"/>
            <w:sz w:val="20"/>
            <w:szCs w:val="20"/>
          </w:rPr>
          <w:t xml:space="preserve">being </w:t>
        </w:r>
        <w:r w:rsidR="00494ECE">
          <w:rPr>
            <w:rFonts w:ascii="Palatino Linotype" w:eastAsia="Palatino Linotype" w:hAnsi="Palatino Linotype" w:cs="Palatino Linotype"/>
            <w:color w:val="000000"/>
            <w:sz w:val="20"/>
            <w:szCs w:val="20"/>
          </w:rPr>
          <w:t xml:space="preserve">used, it is important to regularly update to the most recent release, as new organisms are </w:t>
        </w:r>
        <w:r w:rsidR="00DC122A">
          <w:rPr>
            <w:rFonts w:ascii="Palatino Linotype" w:eastAsia="Palatino Linotype" w:hAnsi="Palatino Linotype" w:cs="Palatino Linotype"/>
            <w:color w:val="000000"/>
            <w:sz w:val="20"/>
            <w:szCs w:val="20"/>
          </w:rPr>
          <w:t xml:space="preserve">constantly </w:t>
        </w:r>
        <w:r w:rsidR="00494ECE">
          <w:rPr>
            <w:rFonts w:ascii="Palatino Linotype" w:eastAsia="Palatino Linotype" w:hAnsi="Palatino Linotype" w:cs="Palatino Linotype"/>
            <w:color w:val="000000"/>
            <w:sz w:val="20"/>
            <w:szCs w:val="20"/>
          </w:rPr>
          <w:t xml:space="preserve">being sequenced. </w:t>
        </w:r>
      </w:ins>
      <w:r>
        <w:rPr>
          <w:rFonts w:ascii="Palatino Linotype" w:eastAsia="Palatino Linotype" w:hAnsi="Palatino Linotype" w:cs="Palatino Linotype"/>
          <w:color w:val="000000"/>
          <w:sz w:val="20"/>
          <w:szCs w:val="20"/>
        </w:rPr>
        <w:t xml:space="preserve">Annotation pipelines geared towards human microbiomes such as HUMANN2 </w:t>
      </w:r>
      <w:ins w:id="31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97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should be avoided, as they rely on the presence of closely-related organisms in databases. </w:t>
      </w:r>
    </w:p>
    <w:p w14:paraId="4B036D41" w14:textId="72CD46F2" w:rsidR="00292FA9" w:rsidRDefault="008300A2">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del w:id="317" w:author="Jocelyne DiRuggiero" w:date="2019-03-06T18:53:00Z">
        <w:r w:rsidRPr="00C71EA7">
          <w:delText>Finally</w:delText>
        </w:r>
      </w:del>
      <w:ins w:id="318" w:author="Jocelyne DiRuggiero" w:date="2019-03-06T18:53:00Z">
        <w:r w:rsidR="00976C59" w:rsidRPr="00976C59">
          <w:rPr>
            <w:rFonts w:ascii="Palatino Linotype" w:eastAsia="Palatino Linotype" w:hAnsi="Palatino Linotype" w:cs="Palatino Linotype"/>
            <w:color w:val="000000"/>
            <w:sz w:val="20"/>
            <w:szCs w:val="20"/>
          </w:rPr>
          <w:t xml:space="preserve">For many </w:t>
        </w:r>
        <w:r w:rsidR="00976C59">
          <w:rPr>
            <w:rFonts w:ascii="Palatino Linotype" w:eastAsia="Palatino Linotype" w:hAnsi="Palatino Linotype" w:cs="Palatino Linotype"/>
            <w:color w:val="000000"/>
            <w:sz w:val="20"/>
            <w:szCs w:val="20"/>
          </w:rPr>
          <w:t xml:space="preserve">metagenomic </w:t>
        </w:r>
        <w:r w:rsidR="00976C59" w:rsidRPr="00976C59">
          <w:rPr>
            <w:rFonts w:ascii="Palatino Linotype" w:eastAsia="Palatino Linotype" w:hAnsi="Palatino Linotype" w:cs="Palatino Linotype"/>
            <w:color w:val="000000"/>
            <w:sz w:val="20"/>
            <w:szCs w:val="20"/>
          </w:rPr>
          <w:t xml:space="preserve">studies, </w:t>
        </w:r>
        <w:r w:rsidR="00976C59">
          <w:rPr>
            <w:rFonts w:ascii="Palatino Linotype" w:eastAsia="Palatino Linotype" w:hAnsi="Palatino Linotype" w:cs="Palatino Linotype"/>
            <w:color w:val="000000"/>
            <w:sz w:val="20"/>
            <w:szCs w:val="20"/>
          </w:rPr>
          <w:t>an important objective is the</w:t>
        </w:r>
        <w:r w:rsidR="00976C59" w:rsidRPr="00976C59">
          <w:rPr>
            <w:rFonts w:ascii="Palatino Linotype" w:eastAsia="Palatino Linotype" w:hAnsi="Palatino Linotype" w:cs="Palatino Linotype"/>
            <w:color w:val="000000"/>
            <w:sz w:val="20"/>
            <w:szCs w:val="20"/>
          </w:rPr>
          <w:t xml:space="preserve"> genome-resolved description of the microbiome of interest, since analysis of individual MAGs opens up many avenues for more accurate and meaningful functional pathway annotation and strain-level comparative metagenomics. </w:t>
        </w:r>
        <w:r w:rsidR="00976C59">
          <w:rPr>
            <w:rFonts w:ascii="Palatino Linotype" w:eastAsia="Palatino Linotype" w:hAnsi="Palatino Linotype" w:cs="Palatino Linotype"/>
            <w:color w:val="000000"/>
            <w:sz w:val="20"/>
            <w:szCs w:val="20"/>
          </w:rPr>
          <w:t>To that extent</w:t>
        </w:r>
      </w:ins>
      <w:r w:rsidR="00976C59">
        <w:rPr>
          <w:rFonts w:ascii="Palatino Linotype" w:eastAsia="Palatino Linotype" w:hAnsi="Palatino Linotype" w:cs="Palatino Linotype"/>
          <w:color w:val="000000"/>
          <w:sz w:val="20"/>
          <w:szCs w:val="20"/>
        </w:rPr>
        <w:t>, t</w:t>
      </w:r>
      <w:r w:rsidR="004231E4" w:rsidRPr="00976C59">
        <w:rPr>
          <w:rFonts w:ascii="Palatino Linotype" w:eastAsia="Palatino Linotype" w:hAnsi="Palatino Linotype" w:cs="Palatino Linotype"/>
          <w:color w:val="000000"/>
          <w:sz w:val="20"/>
          <w:szCs w:val="20"/>
        </w:rPr>
        <w:t>he</w:t>
      </w:r>
      <w:r w:rsidR="004231E4">
        <w:rPr>
          <w:rFonts w:ascii="Palatino Linotype" w:eastAsia="Palatino Linotype" w:hAnsi="Palatino Linotype" w:cs="Palatino Linotype"/>
          <w:color w:val="000000"/>
          <w:sz w:val="20"/>
          <w:szCs w:val="20"/>
        </w:rPr>
        <w:t xml:space="preserve"> success of metagenomic binning of assemblies will depend greatly on the software choice, as binning programs perform differently on various data types </w:t>
      </w:r>
      <w:del w:id="319" w:author="Jocelyne DiRuggiero" w:date="2019-03-06T18:53:00Z">
        <w:r w:rsidRPr="00C71EA7">
          <w:delText>.</w:delText>
        </w:r>
      </w:del>
      <w:ins w:id="320"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19</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Additionally, many popular binning software such as metaBAT1 are trained on gut microbiome data </w:t>
      </w:r>
      <w:del w:id="321" w:author="Jocelyne DiRuggiero" w:date="2019-03-06T18:53:00Z">
        <w:r w:rsidRPr="00C71EA7">
          <w:delText>,</w:delText>
        </w:r>
      </w:del>
      <w:ins w:id="322"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76</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potentially limiting their efficacy in complex halophilic communities. Furthermore, benchmarking of such algorithms is often done on real or synthetic gut microbial communities </w:t>
      </w:r>
      <w:del w:id="323" w:author="Jocelyne DiRuggiero" w:date="2019-03-06T18:53:00Z">
        <w:r w:rsidR="002F4824" w:rsidRPr="00C71EA7">
          <w:delText>.</w:delText>
        </w:r>
      </w:del>
      <w:ins w:id="324"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88</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w:t>
      </w:r>
      <w:r w:rsidR="004231E4">
        <w:rPr>
          <w:rFonts w:ascii="Palatino Linotype" w:eastAsia="Palatino Linotype" w:hAnsi="Palatino Linotype" w:cs="Palatino Linotype"/>
          <w:color w:val="000000"/>
          <w:sz w:val="20"/>
          <w:szCs w:val="20"/>
        </w:rPr>
        <w:lastRenderedPageBreak/>
        <w:t xml:space="preserve">Because of this, it is recommended to bin the metagenomic assembly with a variety of the most recent binning software such as metaBAT2 </w:t>
      </w:r>
      <w:ins w:id="325"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76</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and CONCOCT </w:t>
      </w:r>
      <w:ins w:id="326"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98</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and to use a binning consolidation tool such as metaWRAP or </w:t>
      </w:r>
      <w:proofErr w:type="spellStart"/>
      <w:r w:rsidR="004231E4">
        <w:rPr>
          <w:rFonts w:ascii="Palatino Linotype" w:eastAsia="Palatino Linotype" w:hAnsi="Palatino Linotype" w:cs="Palatino Linotype"/>
          <w:color w:val="000000"/>
          <w:sz w:val="20"/>
          <w:szCs w:val="20"/>
        </w:rPr>
        <w:t>DAS_Tool</w:t>
      </w:r>
      <w:proofErr w:type="spellEnd"/>
      <w:r w:rsidR="004231E4">
        <w:rPr>
          <w:rFonts w:ascii="Palatino Linotype" w:eastAsia="Palatino Linotype" w:hAnsi="Palatino Linotype" w:cs="Palatino Linotype"/>
          <w:color w:val="000000"/>
          <w:sz w:val="20"/>
          <w:szCs w:val="20"/>
        </w:rPr>
        <w:t xml:space="preserve"> to produce the best final bin set </w:t>
      </w:r>
      <w:del w:id="327" w:author="Jocelyne DiRuggiero" w:date="2019-03-06T18:53:00Z">
        <w:r w:rsidRPr="00C71EA7">
          <w:delText>.</w:delText>
        </w:r>
      </w:del>
      <w:ins w:id="328"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19, 99</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When estimating the read coverage of the contigs in a given sample to feed into the binning algorithms, it is important to remember that they represent collapsed averages of a number of strains. Given the high intraspecific diversity of halophilic microbiomes </w:t>
      </w:r>
      <w:del w:id="329" w:author="Jocelyne DiRuggiero" w:date="2019-03-06T18:53:00Z">
        <w:r w:rsidRPr="00C71EA7">
          <w:delText>,</w:delText>
        </w:r>
      </w:del>
      <w:ins w:id="330" w:author="Jocelyne DiRuggiero" w:date="2019-03-06T18:53:00Z">
        <w:r w:rsidR="004231E4">
          <w:rPr>
            <w:rFonts w:ascii="Palatino Linotype" w:eastAsia="Palatino Linotype" w:hAnsi="Palatino Linotype" w:cs="Palatino Linotype"/>
            <w:color w:val="000000"/>
            <w:sz w:val="20"/>
            <w:szCs w:val="20"/>
          </w:rPr>
          <w:t>(</w:t>
        </w:r>
        <w:r w:rsidR="004231E4">
          <w:rPr>
            <w:rFonts w:ascii="Palatino Linotype" w:eastAsia="Palatino Linotype" w:hAnsi="Palatino Linotype" w:cs="Palatino Linotype"/>
            <w:i/>
            <w:color w:val="000000"/>
            <w:sz w:val="20"/>
            <w:szCs w:val="20"/>
          </w:rPr>
          <w:t>57</w:t>
        </w:r>
        <w:r w:rsidR="004231E4">
          <w:rPr>
            <w:rFonts w:ascii="Palatino Linotype" w:eastAsia="Palatino Linotype" w:hAnsi="Palatino Linotype" w:cs="Palatino Linotype"/>
            <w:color w:val="000000"/>
            <w:sz w:val="20"/>
            <w:szCs w:val="20"/>
          </w:rPr>
          <w:t>),</w:t>
        </w:r>
      </w:ins>
      <w:r w:rsidR="004231E4">
        <w:rPr>
          <w:rFonts w:ascii="Palatino Linotype" w:eastAsia="Palatino Linotype" w:hAnsi="Palatino Linotype" w:cs="Palatino Linotype"/>
          <w:color w:val="000000"/>
          <w:sz w:val="20"/>
          <w:szCs w:val="20"/>
        </w:rPr>
        <w:t xml:space="preserve"> more accurate abundance estimation could potentially be obtained with slightly relaxed read alignment parameters to allow more approximate matches. </w:t>
      </w:r>
    </w:p>
    <w:p w14:paraId="5D832211" w14:textId="77777777"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Considering the overwhelming number of metagenomic bioinformatics tools coming out each year, it is difficult to keep up to date with the best analytical methods. In general, we advise testing and benchmarking multiple software for each analytical step to determine the best option, as many conventionally used software behave unpredictably with halophilic sequence data. For annotation, emphasis should be placed on high sensitivity rather than high precision, given the database limitations.  </w:t>
      </w:r>
    </w:p>
    <w:p w14:paraId="0ABEBCA6"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The future of halophilic metagenomics</w:t>
      </w:r>
    </w:p>
    <w:p w14:paraId="5257D0F2" w14:textId="77777777"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Beyond shotgun sequencing of a microbiome DNA content, there exist a number of other sequencing technologies that have become available and may further our understanding of halophilic ecosystems. Studies applying these technologies to more developed microbial fields such as human gut microbiomes show their great promise and their potential applications to halophilic microbial communities in the near future. </w:t>
      </w:r>
    </w:p>
    <w:p w14:paraId="0DF7A6F0" w14:textId="3BCB3699"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Conventional Illumina sequencing is limited to short DNA fragments (50bp-250bp), as errors accumulate rapidly at higher read lengths. However, read length, together with sequencing coverage, is undoubtedly a major limiting factor for metagenomics sequence assembly. Longer reads result in more accurate assembly and reduced chimeras, while improving the contiguity of the assembly by allowing assembly of repetitive DNA elements </w:t>
      </w:r>
      <w:del w:id="331" w:author="Jocelyne DiRuggiero" w:date="2019-03-06T18:53:00Z">
        <w:r w:rsidR="00DF4FB7" w:rsidRPr="00C71EA7">
          <w:delText>.</w:delText>
        </w:r>
      </w:del>
      <w:ins w:id="332"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Recent sequencing technologies – minION from Oxford </w:t>
      </w:r>
      <w:proofErr w:type="spellStart"/>
      <w:r>
        <w:rPr>
          <w:rFonts w:ascii="Palatino Linotype" w:eastAsia="Palatino Linotype" w:hAnsi="Palatino Linotype" w:cs="Palatino Linotype"/>
          <w:color w:val="000000"/>
          <w:sz w:val="20"/>
          <w:szCs w:val="20"/>
        </w:rPr>
        <w:t>Nanopore</w:t>
      </w:r>
      <w:proofErr w:type="spellEnd"/>
      <w:r>
        <w:rPr>
          <w:rFonts w:ascii="Palatino Linotype" w:eastAsia="Palatino Linotype" w:hAnsi="Palatino Linotype" w:cs="Palatino Linotype"/>
          <w:color w:val="000000"/>
          <w:sz w:val="20"/>
          <w:szCs w:val="20"/>
        </w:rPr>
        <w:t xml:space="preserve"> and SMRT from </w:t>
      </w:r>
      <w:proofErr w:type="spellStart"/>
      <w:r>
        <w:rPr>
          <w:rFonts w:ascii="Palatino Linotype" w:eastAsia="Palatino Linotype" w:hAnsi="Palatino Linotype" w:cs="Palatino Linotype"/>
          <w:color w:val="000000"/>
          <w:sz w:val="20"/>
          <w:szCs w:val="20"/>
        </w:rPr>
        <w:t>PacBio</w:t>
      </w:r>
      <w:proofErr w:type="spellEnd"/>
      <w:r>
        <w:rPr>
          <w:rFonts w:ascii="Palatino Linotype" w:eastAsia="Palatino Linotype" w:hAnsi="Palatino Linotype" w:cs="Palatino Linotype"/>
          <w:color w:val="000000"/>
          <w:sz w:val="20"/>
          <w:szCs w:val="20"/>
        </w:rPr>
        <w:t xml:space="preserve"> sequencing – produce longer DNA fragments compared to Illumina. </w:t>
      </w:r>
      <w:proofErr w:type="spellStart"/>
      <w:r>
        <w:rPr>
          <w:rFonts w:ascii="Palatino Linotype" w:eastAsia="Palatino Linotype" w:hAnsi="Palatino Linotype" w:cs="Palatino Linotype"/>
          <w:color w:val="000000"/>
          <w:sz w:val="20"/>
          <w:szCs w:val="20"/>
        </w:rPr>
        <w:t>PacBio</w:t>
      </w:r>
      <w:proofErr w:type="spellEnd"/>
      <w:r>
        <w:rPr>
          <w:rFonts w:ascii="Palatino Linotype" w:eastAsia="Palatino Linotype" w:hAnsi="Palatino Linotype" w:cs="Palatino Linotype"/>
          <w:color w:val="000000"/>
          <w:sz w:val="20"/>
          <w:szCs w:val="20"/>
        </w:rPr>
        <w:t xml:space="preserve"> is able to consistently produce long reads (N50 up to 10Kbp) with a relatively high degree of accuracy </w:t>
      </w:r>
      <w:del w:id="333" w:author="Jocelyne DiRuggiero" w:date="2019-03-06T18:53:00Z">
        <w:r w:rsidR="00DF4FB7" w:rsidRPr="00C71EA7">
          <w:delText>,</w:delText>
        </w:r>
      </w:del>
      <w:ins w:id="33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101, 102</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while </w:t>
      </w:r>
      <w:proofErr w:type="spellStart"/>
      <w:r>
        <w:rPr>
          <w:rFonts w:ascii="Palatino Linotype" w:eastAsia="Palatino Linotype" w:hAnsi="Palatino Linotype" w:cs="Palatino Linotype"/>
          <w:color w:val="000000"/>
          <w:sz w:val="20"/>
          <w:szCs w:val="20"/>
        </w:rPr>
        <w:t>Nanopore</w:t>
      </w:r>
      <w:proofErr w:type="spellEnd"/>
      <w:r>
        <w:rPr>
          <w:rFonts w:ascii="Palatino Linotype" w:eastAsia="Palatino Linotype" w:hAnsi="Palatino Linotype" w:cs="Palatino Linotype"/>
          <w:color w:val="000000"/>
          <w:sz w:val="20"/>
          <w:szCs w:val="20"/>
        </w:rPr>
        <w:t xml:space="preserve"> sequencing produces even longer reads (N50 up to 100Kbp) but with some sacrifices to accuracy </w:t>
      </w:r>
      <w:del w:id="335" w:author="Jocelyne DiRuggiero" w:date="2019-03-06T18:53:00Z">
        <w:r w:rsidR="00DF4FB7" w:rsidRPr="00C71EA7">
          <w:delText>.</w:delText>
        </w:r>
      </w:del>
      <w:ins w:id="33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103, 104</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Read lengths from these technologies enable</w:t>
      </w:r>
      <w:del w:id="337" w:author="Jocelyne DiRuggiero" w:date="2019-03-06T18:53:00Z">
        <w:r w:rsidR="005A6FE4" w:rsidRPr="00C71EA7">
          <w:delText xml:space="preserve"> </w:delText>
        </w:r>
        <w:r w:rsidR="00DF4FB7" w:rsidRPr="00C71EA7">
          <w:delText>for</w:delText>
        </w:r>
      </w:del>
      <w:r>
        <w:rPr>
          <w:rFonts w:ascii="Palatino Linotype" w:eastAsia="Palatino Linotype" w:hAnsi="Palatino Linotype" w:cs="Palatino Linotype"/>
          <w:color w:val="000000"/>
          <w:sz w:val="20"/>
          <w:szCs w:val="20"/>
        </w:rPr>
        <w:t xml:space="preserve"> not only sequencing complete ribosomal genes for improved taxonomic annotation, but also for significantly improving the accuracy of metagenomics assembly and binning </w:t>
      </w:r>
      <w:del w:id="338" w:author="Jocelyne DiRuggiero" w:date="2019-03-06T18:53:00Z">
        <w:r w:rsidR="00DF4FB7" w:rsidRPr="00C71EA7">
          <w:delText>.</w:delText>
        </w:r>
      </w:del>
      <w:ins w:id="339"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102, 105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In highly diverse halophilic communities, long reads can help assemble ambiguous regions resulting from taxonomic heterogeneity, drastically improving the quality of the metagenome assembly </w:t>
      </w:r>
      <w:del w:id="340" w:author="Jocelyne DiRuggiero" w:date="2019-03-06T18:53:00Z">
        <w:r w:rsidR="00DF4FB7" w:rsidRPr="00C71EA7">
          <w:delText>.</w:delText>
        </w:r>
      </w:del>
      <w:ins w:id="341"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105</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Pseudo-single cell technology from 10X Genomics, which tags each read with a barcode unique to the cell it came from, also show great promise in halophilic microbiome de-convolution, as they are able to produce strain-specific synthetic long reads originating from single cells </w:t>
      </w:r>
      <w:del w:id="342" w:author="Jocelyne DiRuggiero" w:date="2019-03-06T18:53:00Z">
        <w:r w:rsidR="00DF4FB7" w:rsidRPr="00C71EA7">
          <w:delText>.</w:delText>
        </w:r>
      </w:del>
      <w:ins w:id="34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106</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With reported maximum read lengths of over 1Mbp from </w:t>
      </w:r>
      <w:proofErr w:type="spellStart"/>
      <w:r>
        <w:rPr>
          <w:rFonts w:ascii="Palatino Linotype" w:eastAsia="Palatino Linotype" w:hAnsi="Palatino Linotype" w:cs="Palatino Linotype"/>
          <w:color w:val="000000"/>
          <w:sz w:val="20"/>
          <w:szCs w:val="20"/>
        </w:rPr>
        <w:t>Nanopore</w:t>
      </w:r>
      <w:proofErr w:type="spellEnd"/>
      <w:r>
        <w:rPr>
          <w:rFonts w:ascii="Palatino Linotype" w:eastAsia="Palatino Linotype" w:hAnsi="Palatino Linotype" w:cs="Palatino Linotype"/>
          <w:color w:val="000000"/>
          <w:sz w:val="20"/>
          <w:szCs w:val="20"/>
        </w:rPr>
        <w:t xml:space="preserve">, long read technology is rapidly approaching the point where sequencing complete genomes in a single read will be theoretically possible </w:t>
      </w:r>
      <w:del w:id="344" w:author="Jocelyne DiRuggiero" w:date="2019-03-06T18:53:00Z">
        <w:r w:rsidR="00DF4FB7" w:rsidRPr="00C71EA7">
          <w:delText>.</w:delText>
        </w:r>
      </w:del>
      <w:ins w:id="345"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107</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When this becomes reality, it will propel the field of metagenomics into a new post-assembly era. However, the recovery of </w:t>
      </w:r>
      <w:del w:id="346" w:author="Jocelyne DiRuggiero" w:date="2019-03-06T18:53:00Z">
        <w:r w:rsidR="00B04C2D" w:rsidRPr="00C71EA7">
          <w:delText>lowly</w:delText>
        </w:r>
      </w:del>
      <w:ins w:id="347" w:author="Jocelyne DiRuggiero" w:date="2019-03-06T18:53:00Z">
        <w:r>
          <w:rPr>
            <w:rFonts w:ascii="Palatino Linotype" w:eastAsia="Palatino Linotype" w:hAnsi="Palatino Linotype" w:cs="Palatino Linotype"/>
            <w:color w:val="000000"/>
            <w:sz w:val="20"/>
            <w:szCs w:val="20"/>
          </w:rPr>
          <w:t>less</w:t>
        </w:r>
      </w:ins>
      <w:r>
        <w:rPr>
          <w:rFonts w:ascii="Palatino Linotype" w:eastAsia="Palatino Linotype" w:hAnsi="Palatino Linotype" w:cs="Palatino Linotype"/>
          <w:color w:val="000000"/>
          <w:sz w:val="20"/>
          <w:szCs w:val="20"/>
        </w:rPr>
        <w:t xml:space="preserve"> abundant taxa will remain a concern given the relatively low throughput of these methods.</w:t>
      </w:r>
    </w:p>
    <w:p w14:paraId="70CC028D" w14:textId="00051526"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Chromosome conformation capture assays (Hi-C) is another sequencing technology that shows great promise for the field of halophilic metagenomics. Hi-C assays crosslink DNA based on spatial proximity; the chimeric segments resulting from the crosslink events are then sequenced, revealing sections of DNA that were proximal to each other. Conventionally used to indirectly measure the proximity between sections of a genome, </w:t>
      </w:r>
      <w:proofErr w:type="spellStart"/>
      <w:r>
        <w:rPr>
          <w:rFonts w:ascii="Palatino Linotype" w:eastAsia="Palatino Linotype" w:hAnsi="Palatino Linotype" w:cs="Palatino Linotype"/>
          <w:color w:val="000000"/>
          <w:sz w:val="20"/>
          <w:szCs w:val="20"/>
        </w:rPr>
        <w:t>HiC</w:t>
      </w:r>
      <w:proofErr w:type="spellEnd"/>
      <w:r>
        <w:rPr>
          <w:rFonts w:ascii="Palatino Linotype" w:eastAsia="Palatino Linotype" w:hAnsi="Palatino Linotype" w:cs="Palatino Linotype"/>
          <w:color w:val="000000"/>
          <w:sz w:val="20"/>
          <w:szCs w:val="20"/>
        </w:rPr>
        <w:t xml:space="preserve"> was successfully applied </w:t>
      </w:r>
      <w:ins w:id="348" w:author="Jocelyne DiRuggiero" w:date="2019-03-06T18:53:00Z">
        <w:r>
          <w:rPr>
            <w:rFonts w:ascii="Palatino Linotype" w:eastAsia="Palatino Linotype" w:hAnsi="Palatino Linotype" w:cs="Palatino Linotype"/>
            <w:color w:val="000000"/>
            <w:sz w:val="20"/>
            <w:szCs w:val="20"/>
          </w:rPr>
          <w:t xml:space="preserve">in 2017 </w:t>
        </w:r>
      </w:ins>
      <w:r>
        <w:rPr>
          <w:rFonts w:ascii="Palatino Linotype" w:eastAsia="Palatino Linotype" w:hAnsi="Palatino Linotype" w:cs="Palatino Linotype"/>
          <w:color w:val="000000"/>
          <w:sz w:val="20"/>
          <w:szCs w:val="20"/>
        </w:rPr>
        <w:t xml:space="preserve">to microbiomes to improve binning predictions </w:t>
      </w:r>
      <w:del w:id="349" w:author="Jocelyne DiRuggiero" w:date="2019-03-06T18:53:00Z">
        <w:r w:rsidR="001F29EC" w:rsidRPr="00C71EA7">
          <w:delText>in 2017</w:delText>
        </w:r>
        <w:r w:rsidR="007C31AF" w:rsidRPr="00C71EA7">
          <w:delText xml:space="preserve"> .</w:delText>
        </w:r>
      </w:del>
      <w:ins w:id="350"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108</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Considering the difficulty of binning halophilic metagenomes due to their heterogeneity, </w:t>
      </w:r>
      <w:proofErr w:type="spellStart"/>
      <w:r>
        <w:rPr>
          <w:rFonts w:ascii="Palatino Linotype" w:eastAsia="Palatino Linotype" w:hAnsi="Palatino Linotype" w:cs="Palatino Linotype"/>
          <w:color w:val="000000"/>
          <w:sz w:val="20"/>
          <w:szCs w:val="20"/>
        </w:rPr>
        <w:t>HiC</w:t>
      </w:r>
      <w:proofErr w:type="spellEnd"/>
      <w:r>
        <w:rPr>
          <w:rFonts w:ascii="Palatino Linotype" w:eastAsia="Palatino Linotype" w:hAnsi="Palatino Linotype" w:cs="Palatino Linotype"/>
          <w:color w:val="000000"/>
          <w:sz w:val="20"/>
          <w:szCs w:val="20"/>
        </w:rPr>
        <w:t xml:space="preserve"> could significantly improve halophile MAG extraction. </w:t>
      </w:r>
      <w:proofErr w:type="spellStart"/>
      <w:r>
        <w:rPr>
          <w:rFonts w:ascii="Palatino Linotype" w:eastAsia="Palatino Linotype" w:hAnsi="Palatino Linotype" w:cs="Palatino Linotype"/>
          <w:color w:val="000000"/>
          <w:sz w:val="20"/>
          <w:szCs w:val="20"/>
        </w:rPr>
        <w:t>HiC</w:t>
      </w:r>
      <w:proofErr w:type="spellEnd"/>
      <w:r>
        <w:rPr>
          <w:rFonts w:ascii="Palatino Linotype" w:eastAsia="Palatino Linotype" w:hAnsi="Palatino Linotype" w:cs="Palatino Linotype"/>
          <w:color w:val="000000"/>
          <w:sz w:val="20"/>
          <w:szCs w:val="20"/>
        </w:rPr>
        <w:t>-based binning also enables recovery of extra-</w:t>
      </w:r>
      <w:del w:id="351" w:author="Jocelyne DiRuggiero" w:date="2019-03-06T18:53:00Z">
        <w:r w:rsidR="00826BCD" w:rsidRPr="00C71EA7">
          <w:delText>chromosomic</w:delText>
        </w:r>
      </w:del>
      <w:ins w:id="352" w:author="Jocelyne DiRuggiero" w:date="2019-03-06T18:53:00Z">
        <w:r>
          <w:rPr>
            <w:rFonts w:ascii="Palatino Linotype" w:eastAsia="Palatino Linotype" w:hAnsi="Palatino Linotype" w:cs="Palatino Linotype"/>
            <w:color w:val="000000"/>
            <w:sz w:val="20"/>
            <w:szCs w:val="20"/>
          </w:rPr>
          <w:t>chromosomal</w:t>
        </w:r>
      </w:ins>
      <w:r>
        <w:rPr>
          <w:rFonts w:ascii="Palatino Linotype" w:eastAsia="Palatino Linotype" w:hAnsi="Palatino Linotype" w:cs="Palatino Linotype"/>
          <w:color w:val="000000"/>
          <w:sz w:val="20"/>
          <w:szCs w:val="20"/>
        </w:rPr>
        <w:t xml:space="preserve"> elements such as viral and plasmid DNA, which so far has been difficult to accomplish </w:t>
      </w:r>
      <w:del w:id="353" w:author="Jocelyne DiRuggiero" w:date="2019-03-06T18:53:00Z">
        <w:r w:rsidR="008D69BC" w:rsidRPr="00C71EA7">
          <w:delText>.</w:delText>
        </w:r>
      </w:del>
      <w:ins w:id="354"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109</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w:t>
      </w:r>
      <w:proofErr w:type="spellStart"/>
      <w:r>
        <w:rPr>
          <w:rFonts w:ascii="Palatino Linotype" w:eastAsia="Palatino Linotype" w:hAnsi="Palatino Linotype" w:cs="Palatino Linotype"/>
          <w:color w:val="000000"/>
          <w:sz w:val="20"/>
          <w:szCs w:val="20"/>
        </w:rPr>
        <w:t>HiC</w:t>
      </w:r>
      <w:proofErr w:type="spellEnd"/>
      <w:r>
        <w:rPr>
          <w:rFonts w:ascii="Palatino Linotype" w:eastAsia="Palatino Linotype" w:hAnsi="Palatino Linotype" w:cs="Palatino Linotype"/>
          <w:color w:val="000000"/>
          <w:sz w:val="20"/>
          <w:szCs w:val="20"/>
        </w:rPr>
        <w:t xml:space="preserve"> can also be used to produce DNA proximity </w:t>
      </w:r>
      <w:r>
        <w:rPr>
          <w:rFonts w:ascii="Palatino Linotype" w:eastAsia="Palatino Linotype" w:hAnsi="Palatino Linotype" w:cs="Palatino Linotype"/>
          <w:color w:val="000000"/>
          <w:sz w:val="20"/>
          <w:szCs w:val="20"/>
        </w:rPr>
        <w:lastRenderedPageBreak/>
        <w:t xml:space="preserve">maps in individual MAGs for the study of chromatin conformation in prokaryotes at the metagenomic and single-cell scale </w:t>
      </w:r>
      <w:del w:id="355" w:author="Jocelyne DiRuggiero" w:date="2019-03-06T18:53:00Z">
        <w:r w:rsidR="008D69BC" w:rsidRPr="00C71EA7">
          <w:delText>.</w:delText>
        </w:r>
      </w:del>
      <w:ins w:id="356"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109</w:t>
        </w:r>
        <w:r>
          <w:rPr>
            <w:rFonts w:ascii="Palatino Linotype" w:eastAsia="Palatino Linotype" w:hAnsi="Palatino Linotype" w:cs="Palatino Linotype"/>
            <w:color w:val="000000"/>
            <w:sz w:val="20"/>
            <w:szCs w:val="20"/>
          </w:rPr>
          <w:t>).</w:t>
        </w:r>
      </w:ins>
    </w:p>
    <w:p w14:paraId="5D8AD25B" w14:textId="2F3F2479"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Finally, genome-resolved metatranscriptomics – the analysis of a microbial community’s RNA content – has been widely used in a variety of microbiomes to interrogate microbial transcriptional activities </w:t>
      </w:r>
      <w:del w:id="357" w:author="Jocelyne DiRuggiero" w:date="2019-03-06T18:53:00Z">
        <w:r w:rsidR="00153D31" w:rsidRPr="00C71EA7">
          <w:delText>.</w:delText>
        </w:r>
      </w:del>
      <w:ins w:id="358"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26, 110</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Metatranscriptomics </w:t>
      </w:r>
      <w:del w:id="359" w:author="Jocelyne DiRuggiero" w:date="2019-03-06T18:53:00Z">
        <w:r w:rsidR="00176718" w:rsidRPr="00C71EA7">
          <w:delText>have</w:delText>
        </w:r>
      </w:del>
      <w:ins w:id="360" w:author="Jocelyne DiRuggiero" w:date="2019-03-06T18:53:00Z">
        <w:r>
          <w:rPr>
            <w:rFonts w:ascii="Palatino Linotype" w:eastAsia="Palatino Linotype" w:hAnsi="Palatino Linotype" w:cs="Palatino Linotype"/>
            <w:color w:val="000000"/>
            <w:sz w:val="20"/>
            <w:szCs w:val="20"/>
          </w:rPr>
          <w:t>has</w:t>
        </w:r>
      </w:ins>
      <w:r>
        <w:rPr>
          <w:rFonts w:ascii="Palatino Linotype" w:eastAsia="Palatino Linotype" w:hAnsi="Palatino Linotype" w:cs="Palatino Linotype"/>
          <w:color w:val="000000"/>
          <w:sz w:val="20"/>
          <w:szCs w:val="20"/>
        </w:rPr>
        <w:t xml:space="preserve"> been used in halophile research to characterize carbon cycling in saline soils </w:t>
      </w:r>
      <w:ins w:id="361"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111</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and extensively to characterize activity in soil microbiomes </w:t>
      </w:r>
      <w:del w:id="362" w:author="Jocelyne DiRuggiero" w:date="2019-03-06T18:53:00Z">
        <w:r w:rsidR="0054666B" w:rsidRPr="00C71EA7">
          <w:delText>.</w:delText>
        </w:r>
      </w:del>
      <w:ins w:id="363" w:author="Jocelyne DiRuggiero" w:date="2019-03-06T18:53:00Z">
        <w:r>
          <w:rPr>
            <w:rFonts w:ascii="Palatino Linotype" w:eastAsia="Palatino Linotype" w:hAnsi="Palatino Linotype" w:cs="Palatino Linotype"/>
            <w:color w:val="000000"/>
            <w:sz w:val="20"/>
            <w:szCs w:val="20"/>
          </w:rPr>
          <w:t>(</w:t>
        </w:r>
        <w:r>
          <w:rPr>
            <w:rFonts w:ascii="Palatino Linotype" w:eastAsia="Palatino Linotype" w:hAnsi="Palatino Linotype" w:cs="Palatino Linotype"/>
            <w:i/>
            <w:color w:val="000000"/>
            <w:sz w:val="20"/>
            <w:szCs w:val="20"/>
          </w:rPr>
          <w:t>112, 113</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However, it remains a largely under-deployed tool, partly due to difficulty in depleting ribosomal sequences in archaeal RNA. Another major deterrent has been the difficulty in standardizing transcript expression to the abundance of each individual organism in a sample. In other words, if a transcript is more abundant in a given sample, it can be difficult to determine if the organism carrying it is more abundant in that sample, or if it is truly highly expressed. However, with rapid improvements in genome-resolved metagenomic analysis of halophile communities, it is possible that the metatranscriptomic problem can be simplified down to more conventional transcriptome analysis by investigating the transcriptomes of individual MAGs. </w:t>
      </w:r>
    </w:p>
    <w:p w14:paraId="31B4E612" w14:textId="77777777" w:rsidR="00292FA9" w:rsidRDefault="004231E4">
      <w:pPr>
        <w:pStyle w:val="Normal1"/>
        <w:pBdr>
          <w:top w:val="nil"/>
          <w:left w:val="nil"/>
          <w:bottom w:val="nil"/>
          <w:right w:val="nil"/>
          <w:between w:val="nil"/>
        </w:pBdr>
        <w:spacing w:before="240" w:after="120"/>
        <w:jc w:val="both"/>
        <w:rPr>
          <w:rFonts w:ascii="Palatino Linotype" w:eastAsia="Palatino Linotype" w:hAnsi="Palatino Linotype" w:cs="Palatino Linotype"/>
          <w:b/>
          <w:color w:val="000000"/>
          <w:sz w:val="20"/>
          <w:szCs w:val="20"/>
        </w:rPr>
      </w:pPr>
      <w:r>
        <w:rPr>
          <w:rFonts w:ascii="Palatino Linotype" w:eastAsia="Palatino Linotype" w:hAnsi="Palatino Linotype" w:cs="Palatino Linotype"/>
          <w:b/>
          <w:color w:val="000000"/>
          <w:sz w:val="20"/>
          <w:szCs w:val="20"/>
        </w:rPr>
        <w:t>Conclusion:</w:t>
      </w:r>
    </w:p>
    <w:p w14:paraId="03EB016E" w14:textId="5F04BB33" w:rsidR="00292FA9" w:rsidRDefault="004231E4">
      <w:pPr>
        <w:pStyle w:val="Normal1"/>
        <w:pBdr>
          <w:top w:val="nil"/>
          <w:left w:val="nil"/>
          <w:bottom w:val="nil"/>
          <w:right w:val="nil"/>
          <w:between w:val="nil"/>
        </w:pBdr>
        <w:ind w:firstLine="425"/>
        <w:jc w:val="both"/>
        <w:rPr>
          <w:rFonts w:ascii="Palatino Linotype" w:eastAsia="Palatino Linotype" w:hAnsi="Palatino Linotype" w:cs="Palatino Linotype"/>
          <w:color w:val="000000"/>
          <w:sz w:val="20"/>
          <w:szCs w:val="20"/>
        </w:rPr>
      </w:pPr>
      <w:r>
        <w:rPr>
          <w:rFonts w:ascii="Palatino Linotype" w:eastAsia="Palatino Linotype" w:hAnsi="Palatino Linotype" w:cs="Palatino Linotype"/>
          <w:color w:val="000000"/>
          <w:sz w:val="20"/>
          <w:szCs w:val="20"/>
        </w:rPr>
        <w:t xml:space="preserve">Successful application of whole metagenomics to halophilic communities has already led to numerous breakthroughs in our understanding of their functional composition, virus-host interactions, strain diversity and dispersal, and </w:t>
      </w:r>
      <w:del w:id="364" w:author="Jocelyne DiRuggiero" w:date="2019-03-06T18:53:00Z">
        <w:r w:rsidR="007141C7" w:rsidRPr="00C71EA7">
          <w:delText>uncovered thousands</w:delText>
        </w:r>
      </w:del>
      <w:ins w:id="365" w:author="Jocelyne DiRuggiero" w:date="2019-03-06T18:53:00Z">
        <w:r w:rsidR="00DC122A">
          <w:rPr>
            <w:rFonts w:ascii="Palatino Linotype" w:eastAsia="Palatino Linotype" w:hAnsi="Palatino Linotype" w:cs="Palatino Linotype"/>
            <w:color w:val="000000"/>
            <w:sz w:val="20"/>
            <w:szCs w:val="20"/>
          </w:rPr>
          <w:t>allowed for genome extraction</w:t>
        </w:r>
      </w:ins>
      <w:r w:rsidR="00DC122A">
        <w:rPr>
          <w:rFonts w:ascii="Palatino Linotype" w:eastAsia="Palatino Linotype" w:hAnsi="Palatino Linotype" w:cs="Palatino Linotype"/>
          <w:color w:val="000000"/>
          <w:sz w:val="20"/>
          <w:szCs w:val="20"/>
        </w:rPr>
        <w:t xml:space="preserve"> of </w:t>
      </w:r>
      <w:del w:id="366" w:author="Jocelyne DiRuggiero" w:date="2019-03-06T18:53:00Z">
        <w:r w:rsidR="007141C7" w:rsidRPr="00C71EA7">
          <w:delText>novel halophile genomes.</w:delText>
        </w:r>
      </w:del>
      <w:ins w:id="367" w:author="Jocelyne DiRuggiero" w:date="2019-03-06T18:53:00Z">
        <w:r w:rsidR="00DC122A">
          <w:rPr>
            <w:rFonts w:ascii="Palatino Linotype" w:eastAsia="Palatino Linotype" w:hAnsi="Palatino Linotype" w:cs="Palatino Linotype"/>
            <w:color w:val="000000"/>
            <w:sz w:val="20"/>
            <w:szCs w:val="20"/>
          </w:rPr>
          <w:t>previously unknown</w:t>
        </w:r>
        <w:r>
          <w:rPr>
            <w:rFonts w:ascii="Palatino Linotype" w:eastAsia="Palatino Linotype" w:hAnsi="Palatino Linotype" w:cs="Palatino Linotype"/>
            <w:color w:val="000000"/>
            <w:sz w:val="20"/>
            <w:szCs w:val="20"/>
          </w:rPr>
          <w:t xml:space="preserve"> halophile</w:t>
        </w:r>
        <w:r w:rsidR="00DC122A">
          <w:rPr>
            <w:rFonts w:ascii="Palatino Linotype" w:eastAsia="Palatino Linotype" w:hAnsi="Palatino Linotype" w:cs="Palatino Linotype"/>
            <w:color w:val="000000"/>
            <w:sz w:val="20"/>
            <w:szCs w:val="20"/>
          </w:rPr>
          <w:t>s</w:t>
        </w:r>
        <w:r>
          <w:rPr>
            <w:rFonts w:ascii="Palatino Linotype" w:eastAsia="Palatino Linotype" w:hAnsi="Palatino Linotype" w:cs="Palatino Linotype"/>
            <w:color w:val="000000"/>
            <w:sz w:val="20"/>
            <w:szCs w:val="20"/>
          </w:rPr>
          <w:t>.</w:t>
        </w:r>
      </w:ins>
      <w:r>
        <w:rPr>
          <w:rFonts w:ascii="Palatino Linotype" w:eastAsia="Palatino Linotype" w:hAnsi="Palatino Linotype" w:cs="Palatino Linotype"/>
          <w:color w:val="000000"/>
          <w:sz w:val="20"/>
          <w:szCs w:val="20"/>
        </w:rPr>
        <w:t xml:space="preserve"> However, the genomic qualities and composition characteristics of halophilic communities</w:t>
      </w:r>
      <w:ins w:id="368" w:author="Jocelyne DiRuggiero" w:date="2019-03-06T18:53:00Z">
        <w:r>
          <w:rPr>
            <w:rFonts w:ascii="Palatino Linotype" w:eastAsia="Palatino Linotype" w:hAnsi="Palatino Linotype" w:cs="Palatino Linotype"/>
            <w:color w:val="000000"/>
            <w:sz w:val="20"/>
            <w:szCs w:val="20"/>
          </w:rPr>
          <w:t xml:space="preserve"> has</w:t>
        </w:r>
      </w:ins>
      <w:r>
        <w:rPr>
          <w:rFonts w:ascii="Palatino Linotype" w:eastAsia="Palatino Linotype" w:hAnsi="Palatino Linotype" w:cs="Palatino Linotype"/>
          <w:color w:val="000000"/>
          <w:sz w:val="20"/>
          <w:szCs w:val="20"/>
        </w:rPr>
        <w:t xml:space="preserve"> made them difficult to de-convolute in a metagenomic context, limiting the information that can be extracted from halophilic shotgun metagenomes. Combined with relative low number of cultures of halophiles, this led to their underrepresentation in existing taxonomical and functional databases, which </w:t>
      </w:r>
      <w:ins w:id="369" w:author="Jocelyne DiRuggiero" w:date="2019-03-06T18:53:00Z">
        <w:r>
          <w:rPr>
            <w:rFonts w:ascii="Palatino Linotype" w:eastAsia="Palatino Linotype" w:hAnsi="Palatino Linotype" w:cs="Palatino Linotype"/>
            <w:color w:val="000000"/>
            <w:sz w:val="20"/>
            <w:szCs w:val="20"/>
          </w:rPr>
          <w:t xml:space="preserve">has </w:t>
        </w:r>
      </w:ins>
      <w:r>
        <w:rPr>
          <w:rFonts w:ascii="Palatino Linotype" w:eastAsia="Palatino Linotype" w:hAnsi="Palatino Linotype" w:cs="Palatino Linotype"/>
          <w:color w:val="000000"/>
          <w:sz w:val="20"/>
          <w:szCs w:val="20"/>
        </w:rPr>
        <w:t xml:space="preserve">further complicated analysis. While </w:t>
      </w:r>
      <w:r>
        <w:rPr>
          <w:rFonts w:ascii="Palatino Linotype" w:eastAsia="Palatino Linotype" w:hAnsi="Palatino Linotype" w:cs="Palatino Linotype"/>
          <w:i/>
          <w:color w:val="000000"/>
          <w:sz w:val="20"/>
          <w:szCs w:val="20"/>
        </w:rPr>
        <w:t>in-silico</w:t>
      </w:r>
      <w:r>
        <w:rPr>
          <w:rFonts w:ascii="Palatino Linotype" w:eastAsia="Palatino Linotype" w:hAnsi="Palatino Linotype" w:cs="Palatino Linotype"/>
          <w:color w:val="000000"/>
          <w:sz w:val="20"/>
          <w:szCs w:val="20"/>
        </w:rPr>
        <w:t xml:space="preserve"> de-convolution of halophilic metagenomes is a challenge, it can be accomplished with analysis workflows that account for specific characteristics of halophile communities. With proper </w:t>
      </w:r>
      <w:del w:id="370" w:author="Jocelyne DiRuggiero" w:date="2019-03-06T18:53:00Z">
        <w:r w:rsidR="00107CAF" w:rsidRPr="00C71EA7">
          <w:delText>utilization</w:delText>
        </w:r>
      </w:del>
      <w:ins w:id="371" w:author="Jocelyne DiRuggiero" w:date="2019-03-06T18:53:00Z">
        <w:r w:rsidR="00C62945">
          <w:rPr>
            <w:rFonts w:ascii="Palatino Linotype" w:eastAsia="Palatino Linotype" w:hAnsi="Palatino Linotype" w:cs="Palatino Linotype"/>
            <w:color w:val="000000"/>
            <w:sz w:val="20"/>
            <w:szCs w:val="20"/>
          </w:rPr>
          <w:t>tuning</w:t>
        </w:r>
      </w:ins>
      <w:r>
        <w:rPr>
          <w:rFonts w:ascii="Palatino Linotype" w:eastAsia="Palatino Linotype" w:hAnsi="Palatino Linotype" w:cs="Palatino Linotype"/>
          <w:color w:val="000000"/>
          <w:sz w:val="20"/>
          <w:szCs w:val="20"/>
        </w:rPr>
        <w:t xml:space="preserve">, the rapidly advancing sequencing technology has the potential to reconstruct the complete nucleic acid content of halophilic communities, allowing the halophile field to focus on microbial functional activity and interactions. </w:t>
      </w:r>
    </w:p>
    <w:p w14:paraId="69A297F9" w14:textId="77777777" w:rsidR="00292FA9" w:rsidRDefault="004231E4">
      <w:pPr>
        <w:pStyle w:val="Normal1"/>
        <w:pBdr>
          <w:top w:val="nil"/>
          <w:left w:val="nil"/>
          <w:bottom w:val="nil"/>
          <w:right w:val="nil"/>
          <w:between w:val="nil"/>
        </w:pBdr>
        <w:spacing w:before="120"/>
        <w:jc w:val="both"/>
        <w:rPr>
          <w:rFonts w:ascii="Palatino Linotype" w:eastAsia="Palatino Linotype" w:hAnsi="Palatino Linotype" w:cs="Palatino Linotype"/>
          <w:color w:val="000000"/>
          <w:sz w:val="18"/>
          <w:szCs w:val="18"/>
        </w:rPr>
      </w:pPr>
      <w:r>
        <w:rPr>
          <w:rFonts w:ascii="Palatino Linotype" w:eastAsia="Palatino Linotype" w:hAnsi="Palatino Linotype" w:cs="Palatino Linotype"/>
          <w:b/>
          <w:color w:val="000000"/>
          <w:sz w:val="18"/>
          <w:szCs w:val="18"/>
        </w:rPr>
        <w:t xml:space="preserve">Acknowledgments: </w:t>
      </w:r>
      <w:r>
        <w:rPr>
          <w:rFonts w:ascii="Palatino Linotype" w:eastAsia="Palatino Linotype" w:hAnsi="Palatino Linotype" w:cs="Palatino Linotype"/>
          <w:color w:val="000000"/>
          <w:sz w:val="18"/>
          <w:szCs w:val="18"/>
        </w:rPr>
        <w:t>This work was supported by grants</w:t>
      </w:r>
      <w:r>
        <w:rPr>
          <w:rFonts w:ascii="Palatino Linotype" w:eastAsia="Palatino Linotype" w:hAnsi="Palatino Linotype" w:cs="Palatino Linotype"/>
          <w:b/>
          <w:color w:val="000000"/>
          <w:sz w:val="18"/>
          <w:szCs w:val="18"/>
        </w:rPr>
        <w:t xml:space="preserve"> </w:t>
      </w:r>
      <w:r>
        <w:rPr>
          <w:rFonts w:ascii="Palatino Linotype" w:eastAsia="Palatino Linotype" w:hAnsi="Palatino Linotype" w:cs="Palatino Linotype"/>
          <w:color w:val="000000"/>
          <w:sz w:val="18"/>
          <w:szCs w:val="18"/>
        </w:rPr>
        <w:t xml:space="preserve">NNX15AP18G from NASA and DEB1556574 from the NSF. We thank Sarah </w:t>
      </w:r>
      <w:proofErr w:type="spellStart"/>
      <w:r>
        <w:rPr>
          <w:rFonts w:ascii="Palatino Linotype" w:eastAsia="Palatino Linotype" w:hAnsi="Palatino Linotype" w:cs="Palatino Linotype"/>
          <w:color w:val="000000"/>
          <w:sz w:val="18"/>
          <w:szCs w:val="18"/>
        </w:rPr>
        <w:t>Preheim</w:t>
      </w:r>
      <w:proofErr w:type="spellEnd"/>
      <w:r>
        <w:rPr>
          <w:rFonts w:ascii="Palatino Linotype" w:eastAsia="Palatino Linotype" w:hAnsi="Palatino Linotype" w:cs="Palatino Linotype"/>
          <w:color w:val="000000"/>
          <w:sz w:val="18"/>
          <w:szCs w:val="18"/>
        </w:rPr>
        <w:t xml:space="preserve"> for useful suggestions in the writing of this manuscript. </w:t>
      </w:r>
    </w:p>
    <w:p w14:paraId="1DAD2272" w14:textId="77777777" w:rsidR="00292FA9" w:rsidRDefault="004231E4">
      <w:pPr>
        <w:pStyle w:val="Normal1"/>
        <w:pBdr>
          <w:top w:val="nil"/>
          <w:left w:val="nil"/>
          <w:bottom w:val="nil"/>
          <w:right w:val="nil"/>
          <w:between w:val="nil"/>
        </w:pBdr>
        <w:spacing w:before="120"/>
        <w:jc w:val="both"/>
        <w:rPr>
          <w:rFonts w:ascii="Palatino Linotype" w:eastAsia="Palatino Linotype" w:hAnsi="Palatino Linotype" w:cs="Palatino Linotype"/>
          <w:color w:val="000000"/>
          <w:sz w:val="18"/>
          <w:szCs w:val="18"/>
        </w:rPr>
      </w:pPr>
      <w:r>
        <w:rPr>
          <w:rFonts w:ascii="Palatino Linotype" w:eastAsia="Palatino Linotype" w:hAnsi="Palatino Linotype" w:cs="Palatino Linotype"/>
          <w:b/>
          <w:color w:val="000000"/>
          <w:sz w:val="18"/>
          <w:szCs w:val="18"/>
        </w:rPr>
        <w:t>Conflicts of Interest: T</w:t>
      </w:r>
      <w:r>
        <w:rPr>
          <w:rFonts w:ascii="Palatino Linotype" w:eastAsia="Palatino Linotype" w:hAnsi="Palatino Linotype" w:cs="Palatino Linotype"/>
          <w:color w:val="000000"/>
          <w:sz w:val="18"/>
          <w:szCs w:val="18"/>
        </w:rPr>
        <w:t>he authors declare no conflict of interest.</w:t>
      </w:r>
    </w:p>
    <w:p w14:paraId="160F33FA" w14:textId="77777777" w:rsidR="00292FA9" w:rsidRDefault="00292FA9">
      <w:pPr>
        <w:pStyle w:val="Normal1"/>
        <w:rPr>
          <w:rFonts w:ascii="Palatino Linotype" w:eastAsia="Palatino Linotype" w:hAnsi="Palatino Linotype" w:cs="Palatino Linotype"/>
          <w:b/>
        </w:rPr>
      </w:pPr>
    </w:p>
    <w:p w14:paraId="6049B903" w14:textId="77777777" w:rsidR="00292FA9" w:rsidRDefault="004231E4">
      <w:pPr>
        <w:pStyle w:val="Normal1"/>
        <w:rPr>
          <w:rFonts w:ascii="Palatino Linotype" w:eastAsia="Palatino Linotype" w:hAnsi="Palatino Linotype" w:cs="Palatino Linotype"/>
          <w:b/>
        </w:rPr>
      </w:pPr>
      <w:r>
        <w:rPr>
          <w:rFonts w:ascii="Palatino Linotype" w:eastAsia="Palatino Linotype" w:hAnsi="Palatino Linotype" w:cs="Palatino Linotype"/>
          <w:b/>
        </w:rPr>
        <w:t>References</w:t>
      </w:r>
    </w:p>
    <w:p w14:paraId="074B94F7"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2" w:author="Jocelyne DiRuggiero" w:date="2019-03-06T18:53:00Z">
        <w:r>
          <w:rPr>
            <w:rFonts w:ascii="Palatino Linotype" w:eastAsia="Palatino Linotype" w:hAnsi="Palatino Linotype" w:cs="Palatino Linotype"/>
            <w:color w:val="000000"/>
            <w:sz w:val="18"/>
            <w:szCs w:val="18"/>
          </w:rPr>
          <w:t>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E. B. Graham</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Microbes as Engines of Ecosystem Function: When Does Community Structure Enhance Predictions of Ecosystem Processes?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w:t>
      </w:r>
      <w:r>
        <w:rPr>
          <w:rFonts w:ascii="Palatino Linotype" w:eastAsia="Palatino Linotype" w:hAnsi="Palatino Linotype" w:cs="Palatino Linotype"/>
          <w:color w:val="000000"/>
          <w:sz w:val="18"/>
          <w:szCs w:val="18"/>
        </w:rPr>
        <w:t>, 214 (2016).</w:t>
      </w:r>
    </w:p>
    <w:p w14:paraId="799E784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3" w:author="Jocelyne DiRuggiero" w:date="2019-03-06T18:53:00Z">
        <w:r>
          <w:rPr>
            <w:rFonts w:ascii="Palatino Linotype" w:eastAsia="Palatino Linotype" w:hAnsi="Palatino Linotype" w:cs="Palatino Linotype"/>
            <w:color w:val="000000"/>
            <w:sz w:val="18"/>
            <w:szCs w:val="18"/>
          </w:rPr>
          <w:t>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w:t>
      </w:r>
      <w:proofErr w:type="spellStart"/>
      <w:r>
        <w:rPr>
          <w:rFonts w:ascii="Palatino Linotype" w:eastAsia="Palatino Linotype" w:hAnsi="Palatino Linotype" w:cs="Palatino Linotype"/>
          <w:color w:val="000000"/>
          <w:sz w:val="18"/>
          <w:szCs w:val="18"/>
        </w:rPr>
        <w:t>Kallmeyer</w:t>
      </w:r>
      <w:proofErr w:type="spellEnd"/>
      <w:r>
        <w:rPr>
          <w:rFonts w:ascii="Palatino Linotype" w:eastAsia="Palatino Linotype" w:hAnsi="Palatino Linotype" w:cs="Palatino Linotype"/>
          <w:color w:val="000000"/>
          <w:sz w:val="18"/>
          <w:szCs w:val="18"/>
        </w:rPr>
        <w:t xml:space="preserve">, R. </w:t>
      </w:r>
      <w:proofErr w:type="spellStart"/>
      <w:r>
        <w:rPr>
          <w:rFonts w:ascii="Palatino Linotype" w:eastAsia="Palatino Linotype" w:hAnsi="Palatino Linotype" w:cs="Palatino Linotype"/>
          <w:color w:val="000000"/>
          <w:sz w:val="18"/>
          <w:szCs w:val="18"/>
        </w:rPr>
        <w:t>Pockalny</w:t>
      </w:r>
      <w:proofErr w:type="spellEnd"/>
      <w:r>
        <w:rPr>
          <w:rFonts w:ascii="Palatino Linotype" w:eastAsia="Palatino Linotype" w:hAnsi="Palatino Linotype" w:cs="Palatino Linotype"/>
          <w:color w:val="000000"/>
          <w:sz w:val="18"/>
          <w:szCs w:val="18"/>
        </w:rPr>
        <w:t xml:space="preserve">, R. R. </w:t>
      </w:r>
      <w:proofErr w:type="spellStart"/>
      <w:r>
        <w:rPr>
          <w:rFonts w:ascii="Palatino Linotype" w:eastAsia="Palatino Linotype" w:hAnsi="Palatino Linotype" w:cs="Palatino Linotype"/>
          <w:color w:val="000000"/>
          <w:sz w:val="18"/>
          <w:szCs w:val="18"/>
        </w:rPr>
        <w:t>Adhikari</w:t>
      </w:r>
      <w:proofErr w:type="spellEnd"/>
      <w:r>
        <w:rPr>
          <w:rFonts w:ascii="Palatino Linotype" w:eastAsia="Palatino Linotype" w:hAnsi="Palatino Linotype" w:cs="Palatino Linotype"/>
          <w:color w:val="000000"/>
          <w:sz w:val="18"/>
          <w:szCs w:val="18"/>
        </w:rPr>
        <w:t xml:space="preserve">, D. C. Smith, S. </w:t>
      </w:r>
      <w:proofErr w:type="spellStart"/>
      <w:r>
        <w:rPr>
          <w:rFonts w:ascii="Palatino Linotype" w:eastAsia="Palatino Linotype" w:hAnsi="Palatino Linotype" w:cs="Palatino Linotype"/>
          <w:color w:val="000000"/>
          <w:sz w:val="18"/>
          <w:szCs w:val="18"/>
        </w:rPr>
        <w:t>D'Hondt</w:t>
      </w:r>
      <w:proofErr w:type="spellEnd"/>
      <w:r>
        <w:rPr>
          <w:rFonts w:ascii="Palatino Linotype" w:eastAsia="Palatino Linotype" w:hAnsi="Palatino Linotype" w:cs="Palatino Linotype"/>
          <w:color w:val="000000"/>
          <w:sz w:val="18"/>
          <w:szCs w:val="18"/>
        </w:rPr>
        <w:t xml:space="preserve">, Global distribution of microbial abundance and biomass in </w:t>
      </w:r>
      <w:proofErr w:type="spellStart"/>
      <w:r>
        <w:rPr>
          <w:rFonts w:ascii="Palatino Linotype" w:eastAsia="Palatino Linotype" w:hAnsi="Palatino Linotype" w:cs="Palatino Linotype"/>
          <w:color w:val="000000"/>
          <w:sz w:val="18"/>
          <w:szCs w:val="18"/>
        </w:rPr>
        <w:t>subseafloor</w:t>
      </w:r>
      <w:proofErr w:type="spellEnd"/>
      <w:r>
        <w:rPr>
          <w:rFonts w:ascii="Palatino Linotype" w:eastAsia="Palatino Linotype" w:hAnsi="Palatino Linotype" w:cs="Palatino Linotype"/>
          <w:color w:val="000000"/>
          <w:sz w:val="18"/>
          <w:szCs w:val="18"/>
        </w:rPr>
        <w:t xml:space="preserve"> sediment. </w:t>
      </w:r>
      <w:r>
        <w:rPr>
          <w:rFonts w:ascii="Palatino Linotype" w:eastAsia="Palatino Linotype" w:hAnsi="Palatino Linotype" w:cs="Palatino Linotype"/>
          <w:i/>
          <w:color w:val="000000"/>
          <w:sz w:val="18"/>
          <w:szCs w:val="18"/>
        </w:rPr>
        <w:t xml:space="preserve">Proc Natl </w:t>
      </w:r>
      <w:proofErr w:type="spellStart"/>
      <w:r>
        <w:rPr>
          <w:rFonts w:ascii="Palatino Linotype" w:eastAsia="Palatino Linotype" w:hAnsi="Palatino Linotype" w:cs="Palatino Linotype"/>
          <w:i/>
          <w:color w:val="000000"/>
          <w:sz w:val="18"/>
          <w:szCs w:val="18"/>
        </w:rPr>
        <w:t>Acad</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U S 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109</w:t>
      </w:r>
      <w:r>
        <w:rPr>
          <w:rFonts w:ascii="Palatino Linotype" w:eastAsia="Palatino Linotype" w:hAnsi="Palatino Linotype" w:cs="Palatino Linotype"/>
          <w:color w:val="000000"/>
          <w:sz w:val="18"/>
          <w:szCs w:val="18"/>
        </w:rPr>
        <w:t>, 16213-16216 (2012).</w:t>
      </w:r>
    </w:p>
    <w:p w14:paraId="4F7956F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4" w:author="Jocelyne DiRuggiero" w:date="2019-03-06T18:53:00Z">
        <w:r>
          <w:rPr>
            <w:rFonts w:ascii="Palatino Linotype" w:eastAsia="Palatino Linotype" w:hAnsi="Palatino Linotype" w:cs="Palatino Linotype"/>
            <w:color w:val="000000"/>
            <w:sz w:val="18"/>
            <w:szCs w:val="18"/>
          </w:rPr>
          <w:t>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W. B. Whitman, D. C. Coleman, W. J. Wiebe, Prokaryotes: the unseen majority. </w:t>
      </w:r>
      <w:r>
        <w:rPr>
          <w:rFonts w:ascii="Palatino Linotype" w:eastAsia="Palatino Linotype" w:hAnsi="Palatino Linotype" w:cs="Palatino Linotype"/>
          <w:i/>
          <w:color w:val="000000"/>
          <w:sz w:val="18"/>
          <w:szCs w:val="18"/>
        </w:rPr>
        <w:t xml:space="preserve">Proc Natl </w:t>
      </w:r>
      <w:proofErr w:type="spellStart"/>
      <w:r>
        <w:rPr>
          <w:rFonts w:ascii="Palatino Linotype" w:eastAsia="Palatino Linotype" w:hAnsi="Palatino Linotype" w:cs="Palatino Linotype"/>
          <w:i/>
          <w:color w:val="000000"/>
          <w:sz w:val="18"/>
          <w:szCs w:val="18"/>
        </w:rPr>
        <w:t>Acad</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U S 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95</w:t>
      </w:r>
      <w:r>
        <w:rPr>
          <w:rFonts w:ascii="Palatino Linotype" w:eastAsia="Palatino Linotype" w:hAnsi="Palatino Linotype" w:cs="Palatino Linotype"/>
          <w:color w:val="000000"/>
          <w:sz w:val="18"/>
          <w:szCs w:val="18"/>
        </w:rPr>
        <w:t>, 6578-6583 (1998).</w:t>
      </w:r>
    </w:p>
    <w:p w14:paraId="7D0A48D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5" w:author="Jocelyne DiRuggiero" w:date="2019-03-06T18:53:00Z">
        <w:r>
          <w:rPr>
            <w:rFonts w:ascii="Palatino Linotype" w:eastAsia="Palatino Linotype" w:hAnsi="Palatino Linotype" w:cs="Palatino Linotype"/>
            <w:color w:val="000000"/>
            <w:sz w:val="18"/>
            <w:szCs w:val="18"/>
          </w:rPr>
          <w:t>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B. Vera-</w:t>
      </w:r>
      <w:proofErr w:type="spellStart"/>
      <w:r>
        <w:rPr>
          <w:rFonts w:ascii="Palatino Linotype" w:eastAsia="Palatino Linotype" w:hAnsi="Palatino Linotype" w:cs="Palatino Linotype"/>
          <w:color w:val="000000"/>
          <w:sz w:val="18"/>
          <w:szCs w:val="18"/>
        </w:rPr>
        <w:t>Gargallo</w:t>
      </w:r>
      <w:proofErr w:type="spellEnd"/>
      <w:r>
        <w:rPr>
          <w:rFonts w:ascii="Palatino Linotype" w:eastAsia="Palatino Linotype" w:hAnsi="Palatino Linotype" w:cs="Palatino Linotype"/>
          <w:color w:val="000000"/>
          <w:sz w:val="18"/>
          <w:szCs w:val="18"/>
        </w:rPr>
        <w:t xml:space="preserve">, A. </w:t>
      </w:r>
      <w:proofErr w:type="spellStart"/>
      <w:r>
        <w:rPr>
          <w:rFonts w:ascii="Palatino Linotype" w:eastAsia="Palatino Linotype" w:hAnsi="Palatino Linotype" w:cs="Palatino Linotype"/>
          <w:color w:val="000000"/>
          <w:sz w:val="18"/>
          <w:szCs w:val="18"/>
        </w:rPr>
        <w:t>Ventosa</w:t>
      </w:r>
      <w:proofErr w:type="spellEnd"/>
      <w:r>
        <w:rPr>
          <w:rFonts w:ascii="Palatino Linotype" w:eastAsia="Palatino Linotype" w:hAnsi="Palatino Linotype" w:cs="Palatino Linotype"/>
          <w:color w:val="000000"/>
          <w:sz w:val="18"/>
          <w:szCs w:val="18"/>
        </w:rPr>
        <w:t xml:space="preserve">, Metagenomic Insights into the Phylogenetic and Metabolic Diversity of the Prokaryotic Community Dwelling in Hypersaline Soils from the </w:t>
      </w:r>
      <w:proofErr w:type="spellStart"/>
      <w:r>
        <w:rPr>
          <w:rFonts w:ascii="Palatino Linotype" w:eastAsia="Palatino Linotype" w:hAnsi="Palatino Linotype" w:cs="Palatino Linotype"/>
          <w:color w:val="000000"/>
          <w:sz w:val="18"/>
          <w:szCs w:val="18"/>
        </w:rPr>
        <w:t>Odiel</w:t>
      </w:r>
      <w:proofErr w:type="spellEnd"/>
      <w:r>
        <w:rPr>
          <w:rFonts w:ascii="Palatino Linotype" w:eastAsia="Palatino Linotype" w:hAnsi="Palatino Linotype" w:cs="Palatino Linotype"/>
          <w:color w:val="000000"/>
          <w:sz w:val="18"/>
          <w:szCs w:val="18"/>
        </w:rPr>
        <w:t xml:space="preserve"> Saltmarshes (SW Spain). </w:t>
      </w:r>
      <w:r>
        <w:rPr>
          <w:rFonts w:ascii="Palatino Linotype" w:eastAsia="Palatino Linotype" w:hAnsi="Palatino Linotype" w:cs="Palatino Linotype"/>
          <w:i/>
          <w:color w:val="000000"/>
          <w:sz w:val="18"/>
          <w:szCs w:val="18"/>
        </w:rPr>
        <w:t>Genes (Basel)</w:t>
      </w:r>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p>
    <w:p w14:paraId="0E98B39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6" w:author="Jocelyne DiRuggiero" w:date="2019-03-06T18:53:00Z">
        <w:r>
          <w:rPr>
            <w:rFonts w:ascii="Palatino Linotype" w:eastAsia="Palatino Linotype" w:hAnsi="Palatino Linotype" w:cs="Palatino Linotype"/>
            <w:color w:val="000000"/>
            <w:sz w:val="18"/>
            <w:szCs w:val="18"/>
          </w:rPr>
          <w:t>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Gibtan</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Diversity of Extremely Halophilic Archaeal and Bacterial Communities from Commercial Salts.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799 (2017).</w:t>
      </w:r>
    </w:p>
    <w:p w14:paraId="132ED29F"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7" w:author="Jocelyne DiRuggiero" w:date="2019-03-06T18:53:00Z">
        <w:r>
          <w:rPr>
            <w:rFonts w:ascii="Palatino Linotype" w:eastAsia="Palatino Linotype" w:hAnsi="Palatino Linotype" w:cs="Palatino Linotype"/>
            <w:color w:val="000000"/>
            <w:sz w:val="18"/>
            <w:szCs w:val="18"/>
          </w:rPr>
          <w:t>6.</w:t>
        </w:r>
        <w:r>
          <w:rPr>
            <w:rFonts w:ascii="Palatino Linotype" w:eastAsia="Palatino Linotype" w:hAnsi="Palatino Linotype" w:cs="Palatino Linotype"/>
            <w:color w:val="000000"/>
            <w:sz w:val="18"/>
            <w:szCs w:val="18"/>
          </w:rPr>
          <w:tab/>
          <w:t xml:space="preserve">O. </w:t>
        </w:r>
      </w:ins>
      <w:proofErr w:type="spellStart"/>
      <w:r>
        <w:rPr>
          <w:rFonts w:ascii="Palatino Linotype" w:eastAsia="Palatino Linotype" w:hAnsi="Palatino Linotype" w:cs="Palatino Linotype"/>
          <w:color w:val="000000"/>
          <w:sz w:val="18"/>
          <w:szCs w:val="18"/>
        </w:rPr>
        <w:t>Henriet</w:t>
      </w:r>
      <w:proofErr w:type="spellEnd"/>
      <w:r>
        <w:rPr>
          <w:rFonts w:ascii="Palatino Linotype" w:eastAsia="Palatino Linotype" w:hAnsi="Palatino Linotype" w:cs="Palatino Linotype"/>
          <w:color w:val="000000"/>
          <w:sz w:val="18"/>
          <w:szCs w:val="18"/>
        </w:rPr>
        <w:t xml:space="preserve">, J. </w:t>
      </w:r>
      <w:proofErr w:type="spellStart"/>
      <w:r>
        <w:rPr>
          <w:rFonts w:ascii="Palatino Linotype" w:eastAsia="Palatino Linotype" w:hAnsi="Palatino Linotype" w:cs="Palatino Linotype"/>
          <w:color w:val="000000"/>
          <w:sz w:val="18"/>
          <w:szCs w:val="18"/>
        </w:rPr>
        <w:t>Fourmentin</w:t>
      </w:r>
      <w:proofErr w:type="spellEnd"/>
      <w:r>
        <w:rPr>
          <w:rFonts w:ascii="Palatino Linotype" w:eastAsia="Palatino Linotype" w:hAnsi="Palatino Linotype" w:cs="Palatino Linotype"/>
          <w:color w:val="000000"/>
          <w:sz w:val="18"/>
          <w:szCs w:val="18"/>
        </w:rPr>
        <w:t xml:space="preserve">, B. </w:t>
      </w:r>
      <w:proofErr w:type="spellStart"/>
      <w:r>
        <w:rPr>
          <w:rFonts w:ascii="Palatino Linotype" w:eastAsia="Palatino Linotype" w:hAnsi="Palatino Linotype" w:cs="Palatino Linotype"/>
          <w:color w:val="000000"/>
          <w:sz w:val="18"/>
          <w:szCs w:val="18"/>
        </w:rPr>
        <w:t>Delince</w:t>
      </w:r>
      <w:proofErr w:type="spellEnd"/>
      <w:r>
        <w:rPr>
          <w:rFonts w:ascii="Palatino Linotype" w:eastAsia="Palatino Linotype" w:hAnsi="Palatino Linotype" w:cs="Palatino Linotype"/>
          <w:color w:val="000000"/>
          <w:sz w:val="18"/>
          <w:szCs w:val="18"/>
        </w:rPr>
        <w:t xml:space="preserve">, J. </w:t>
      </w:r>
      <w:proofErr w:type="spellStart"/>
      <w:r>
        <w:rPr>
          <w:rFonts w:ascii="Palatino Linotype" w:eastAsia="Palatino Linotype" w:hAnsi="Palatino Linotype" w:cs="Palatino Linotype"/>
          <w:color w:val="000000"/>
          <w:sz w:val="18"/>
          <w:szCs w:val="18"/>
        </w:rPr>
        <w:t>Mahillon</w:t>
      </w:r>
      <w:proofErr w:type="spellEnd"/>
      <w:r>
        <w:rPr>
          <w:rFonts w:ascii="Palatino Linotype" w:eastAsia="Palatino Linotype" w:hAnsi="Palatino Linotype" w:cs="Palatino Linotype"/>
          <w:color w:val="000000"/>
          <w:sz w:val="18"/>
          <w:szCs w:val="18"/>
        </w:rPr>
        <w:t xml:space="preserve">, Exploring the diversity of extremely halophilic archaea in food-grade salts. </w:t>
      </w:r>
      <w:proofErr w:type="spellStart"/>
      <w:r>
        <w:rPr>
          <w:rFonts w:ascii="Palatino Linotype" w:eastAsia="Palatino Linotype" w:hAnsi="Palatino Linotype" w:cs="Palatino Linotype"/>
          <w:i/>
          <w:color w:val="000000"/>
          <w:sz w:val="18"/>
          <w:szCs w:val="18"/>
        </w:rPr>
        <w:t>Int</w:t>
      </w:r>
      <w:proofErr w:type="spellEnd"/>
      <w:r>
        <w:rPr>
          <w:rFonts w:ascii="Palatino Linotype" w:eastAsia="Palatino Linotype" w:hAnsi="Palatino Linotype" w:cs="Palatino Linotype"/>
          <w:i/>
          <w:color w:val="000000"/>
          <w:sz w:val="18"/>
          <w:szCs w:val="18"/>
        </w:rPr>
        <w:t xml:space="preserve"> J Food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191</w:t>
      </w:r>
      <w:r>
        <w:rPr>
          <w:rFonts w:ascii="Palatino Linotype" w:eastAsia="Palatino Linotype" w:hAnsi="Palatino Linotype" w:cs="Palatino Linotype"/>
          <w:color w:val="000000"/>
          <w:sz w:val="18"/>
          <w:szCs w:val="18"/>
        </w:rPr>
        <w:t>, 36-44 (2014).</w:t>
      </w:r>
    </w:p>
    <w:p w14:paraId="0652CFAB"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8" w:author="Jocelyne DiRuggiero" w:date="2019-03-06T18:53:00Z">
        <w:r>
          <w:rPr>
            <w:rFonts w:ascii="Palatino Linotype" w:eastAsia="Palatino Linotype" w:hAnsi="Palatino Linotype" w:cs="Palatino Linotype"/>
            <w:color w:val="000000"/>
            <w:sz w:val="18"/>
            <w:szCs w:val="18"/>
          </w:rPr>
          <w:t>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E. H. </w:t>
      </w:r>
      <w:proofErr w:type="spellStart"/>
      <w:r>
        <w:rPr>
          <w:rFonts w:ascii="Palatino Linotype" w:eastAsia="Palatino Linotype" w:hAnsi="Palatino Linotype" w:cs="Palatino Linotype"/>
          <w:color w:val="000000"/>
          <w:sz w:val="18"/>
          <w:szCs w:val="18"/>
        </w:rPr>
        <w:t>Seck</w:t>
      </w:r>
      <w:proofErr w:type="spellEnd"/>
      <w:r>
        <w:rPr>
          <w:rFonts w:ascii="Palatino Linotype" w:eastAsia="Palatino Linotype" w:hAnsi="Palatino Linotype" w:cs="Palatino Linotype"/>
          <w:color w:val="000000"/>
          <w:sz w:val="18"/>
          <w:szCs w:val="18"/>
        </w:rPr>
        <w:t xml:space="preserve">, J. C. </w:t>
      </w:r>
      <w:proofErr w:type="spellStart"/>
      <w:r>
        <w:rPr>
          <w:rFonts w:ascii="Palatino Linotype" w:eastAsia="Palatino Linotype" w:hAnsi="Palatino Linotype" w:cs="Palatino Linotype"/>
          <w:color w:val="000000"/>
          <w:sz w:val="18"/>
          <w:szCs w:val="18"/>
        </w:rPr>
        <w:t>Dufour</w:t>
      </w:r>
      <w:proofErr w:type="spellEnd"/>
      <w:r>
        <w:rPr>
          <w:rFonts w:ascii="Palatino Linotype" w:eastAsia="Palatino Linotype" w:hAnsi="Palatino Linotype" w:cs="Palatino Linotype"/>
          <w:color w:val="000000"/>
          <w:sz w:val="18"/>
          <w:szCs w:val="18"/>
        </w:rPr>
        <w:t xml:space="preserve">, D. </w:t>
      </w:r>
      <w:proofErr w:type="spellStart"/>
      <w:r>
        <w:rPr>
          <w:rFonts w:ascii="Palatino Linotype" w:eastAsia="Palatino Linotype" w:hAnsi="Palatino Linotype" w:cs="Palatino Linotype"/>
          <w:color w:val="000000"/>
          <w:sz w:val="18"/>
          <w:szCs w:val="18"/>
        </w:rPr>
        <w:t>Raoult</w:t>
      </w:r>
      <w:proofErr w:type="spellEnd"/>
      <w:r>
        <w:rPr>
          <w:rFonts w:ascii="Palatino Linotype" w:eastAsia="Palatino Linotype" w:hAnsi="Palatino Linotype" w:cs="Palatino Linotype"/>
          <w:color w:val="000000"/>
          <w:sz w:val="18"/>
          <w:szCs w:val="18"/>
        </w:rPr>
        <w:t xml:space="preserve">, J. C. </w:t>
      </w:r>
      <w:proofErr w:type="spellStart"/>
      <w:r>
        <w:rPr>
          <w:rFonts w:ascii="Palatino Linotype" w:eastAsia="Palatino Linotype" w:hAnsi="Palatino Linotype" w:cs="Palatino Linotype"/>
          <w:color w:val="000000"/>
          <w:sz w:val="18"/>
          <w:szCs w:val="18"/>
        </w:rPr>
        <w:t>Lagier</w:t>
      </w:r>
      <w:proofErr w:type="spellEnd"/>
      <w:r>
        <w:rPr>
          <w:rFonts w:ascii="Palatino Linotype" w:eastAsia="Palatino Linotype" w:hAnsi="Palatino Linotype" w:cs="Palatino Linotype"/>
          <w:color w:val="000000"/>
          <w:sz w:val="18"/>
          <w:szCs w:val="18"/>
        </w:rPr>
        <w:t xml:space="preserve">, Halophilic &amp; halotolerant prokaryotes in humans. </w:t>
      </w:r>
      <w:r>
        <w:rPr>
          <w:rFonts w:ascii="Palatino Linotype" w:eastAsia="Palatino Linotype" w:hAnsi="Palatino Linotype" w:cs="Palatino Linotype"/>
          <w:i/>
          <w:color w:val="000000"/>
          <w:sz w:val="18"/>
          <w:szCs w:val="18"/>
        </w:rPr>
        <w:t xml:space="preserve">Future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13</w:t>
      </w:r>
      <w:r>
        <w:rPr>
          <w:rFonts w:ascii="Palatino Linotype" w:eastAsia="Palatino Linotype" w:hAnsi="Palatino Linotype" w:cs="Palatino Linotype"/>
          <w:color w:val="000000"/>
          <w:sz w:val="18"/>
          <w:szCs w:val="18"/>
        </w:rPr>
        <w:t>, 799-812 (2018).</w:t>
      </w:r>
    </w:p>
    <w:p w14:paraId="31F5858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79" w:author="Jocelyne DiRuggiero" w:date="2019-03-06T18:53:00Z">
        <w:r>
          <w:rPr>
            <w:rFonts w:ascii="Palatino Linotype" w:eastAsia="Palatino Linotype" w:hAnsi="Palatino Linotype" w:cs="Palatino Linotype"/>
            <w:color w:val="000000"/>
            <w:sz w:val="18"/>
            <w:szCs w:val="18"/>
          </w:rPr>
          <w:t>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Oren, Halophilic archaea on Earth and in space: growth and survival under extreme conditions. </w:t>
      </w:r>
      <w:proofErr w:type="spellStart"/>
      <w:r>
        <w:rPr>
          <w:rFonts w:ascii="Palatino Linotype" w:eastAsia="Palatino Linotype" w:hAnsi="Palatino Linotype" w:cs="Palatino Linotype"/>
          <w:i/>
          <w:color w:val="000000"/>
          <w:sz w:val="18"/>
          <w:szCs w:val="18"/>
        </w:rPr>
        <w:t>Philos</w:t>
      </w:r>
      <w:proofErr w:type="spellEnd"/>
      <w:r>
        <w:rPr>
          <w:rFonts w:ascii="Palatino Linotype" w:eastAsia="Palatino Linotype" w:hAnsi="Palatino Linotype" w:cs="Palatino Linotype"/>
          <w:i/>
          <w:color w:val="000000"/>
          <w:sz w:val="18"/>
          <w:szCs w:val="18"/>
        </w:rPr>
        <w:t xml:space="preserve"> Trans A Math Phys </w:t>
      </w:r>
      <w:proofErr w:type="spellStart"/>
      <w:r>
        <w:rPr>
          <w:rFonts w:ascii="Palatino Linotype" w:eastAsia="Palatino Linotype" w:hAnsi="Palatino Linotype" w:cs="Palatino Linotype"/>
          <w:i/>
          <w:color w:val="000000"/>
          <w:sz w:val="18"/>
          <w:szCs w:val="18"/>
        </w:rPr>
        <w:t>Eng</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b/>
          <w:color w:val="000000"/>
          <w:sz w:val="18"/>
          <w:szCs w:val="18"/>
        </w:rPr>
        <w:t>372</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2014).</w:t>
      </w:r>
    </w:p>
    <w:p w14:paraId="33112F1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0" w:author="Jocelyne DiRuggiero" w:date="2019-03-06T18:53:00Z">
        <w:r>
          <w:rPr>
            <w:rFonts w:ascii="Palatino Linotype" w:eastAsia="Palatino Linotype" w:hAnsi="Palatino Linotype" w:cs="Palatino Linotype"/>
            <w:color w:val="000000"/>
            <w:sz w:val="18"/>
            <w:szCs w:val="18"/>
          </w:rPr>
          <w:lastRenderedPageBreak/>
          <w:t>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Y. Ma, E. A. </w:t>
      </w:r>
      <w:proofErr w:type="spellStart"/>
      <w:r>
        <w:rPr>
          <w:rFonts w:ascii="Palatino Linotype" w:eastAsia="Palatino Linotype" w:hAnsi="Palatino Linotype" w:cs="Palatino Linotype"/>
          <w:color w:val="000000"/>
          <w:sz w:val="18"/>
          <w:szCs w:val="18"/>
        </w:rPr>
        <w:t>Galinski</w:t>
      </w:r>
      <w:proofErr w:type="spellEnd"/>
      <w:r>
        <w:rPr>
          <w:rFonts w:ascii="Palatino Linotype" w:eastAsia="Palatino Linotype" w:hAnsi="Palatino Linotype" w:cs="Palatino Linotype"/>
          <w:color w:val="000000"/>
          <w:sz w:val="18"/>
          <w:szCs w:val="18"/>
        </w:rPr>
        <w:t xml:space="preserve">, W. D. Grant, A. Oren, A. </w:t>
      </w:r>
      <w:proofErr w:type="spellStart"/>
      <w:r>
        <w:rPr>
          <w:rFonts w:ascii="Palatino Linotype" w:eastAsia="Palatino Linotype" w:hAnsi="Palatino Linotype" w:cs="Palatino Linotype"/>
          <w:color w:val="000000"/>
          <w:sz w:val="18"/>
          <w:szCs w:val="18"/>
        </w:rPr>
        <w:t>Ventosa</w:t>
      </w:r>
      <w:proofErr w:type="spellEnd"/>
      <w:r>
        <w:rPr>
          <w:rFonts w:ascii="Palatino Linotype" w:eastAsia="Palatino Linotype" w:hAnsi="Palatino Linotype" w:cs="Palatino Linotype"/>
          <w:color w:val="000000"/>
          <w:sz w:val="18"/>
          <w:szCs w:val="18"/>
        </w:rPr>
        <w:t xml:space="preserve">, Halophiles 2010: life in saline environments. </w:t>
      </w:r>
      <w:proofErr w:type="spellStart"/>
      <w:r>
        <w:rPr>
          <w:rFonts w:ascii="Palatino Linotype" w:eastAsia="Palatino Linotype" w:hAnsi="Palatino Linotype" w:cs="Palatino Linotype"/>
          <w:i/>
          <w:color w:val="000000"/>
          <w:sz w:val="18"/>
          <w:szCs w:val="18"/>
        </w:rPr>
        <w:t>Appl</w:t>
      </w:r>
      <w:proofErr w:type="spellEnd"/>
      <w:r>
        <w:rPr>
          <w:rFonts w:ascii="Palatino Linotype" w:eastAsia="Palatino Linotype" w:hAnsi="Palatino Linotype" w:cs="Palatino Linotype"/>
          <w:i/>
          <w:color w:val="000000"/>
          <w:sz w:val="18"/>
          <w:szCs w:val="18"/>
        </w:rPr>
        <w:t xml:space="preserve"> Environ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76</w:t>
      </w:r>
      <w:r>
        <w:rPr>
          <w:rFonts w:ascii="Palatino Linotype" w:eastAsia="Palatino Linotype" w:hAnsi="Palatino Linotype" w:cs="Palatino Linotype"/>
          <w:color w:val="000000"/>
          <w:sz w:val="18"/>
          <w:szCs w:val="18"/>
        </w:rPr>
        <w:t>, 6971-6981 (2010).</w:t>
      </w:r>
    </w:p>
    <w:p w14:paraId="3547658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1" w:author="Jocelyne DiRuggiero" w:date="2019-03-06T18:53:00Z">
        <w:r>
          <w:rPr>
            <w:rFonts w:ascii="Palatino Linotype" w:eastAsia="Palatino Linotype" w:hAnsi="Palatino Linotype" w:cs="Palatino Linotype"/>
            <w:color w:val="000000"/>
            <w:sz w:val="18"/>
            <w:szCs w:val="18"/>
          </w:rPr>
          <w:t>10.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C. Rinke</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Insights into the phylogeny and coding potential of microbial dark matter. </w:t>
      </w:r>
      <w:r>
        <w:rPr>
          <w:rFonts w:ascii="Palatino Linotype" w:eastAsia="Palatino Linotype" w:hAnsi="Palatino Linotype" w:cs="Palatino Linotype"/>
          <w:i/>
          <w:color w:val="000000"/>
          <w:sz w:val="18"/>
          <w:szCs w:val="18"/>
        </w:rPr>
        <w:t>Nature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499</w:t>
      </w:r>
      <w:r>
        <w:rPr>
          <w:rFonts w:ascii="Palatino Linotype" w:eastAsia="Palatino Linotype" w:hAnsi="Palatino Linotype" w:cs="Palatino Linotype"/>
          <w:color w:val="000000"/>
          <w:sz w:val="18"/>
          <w:szCs w:val="18"/>
        </w:rPr>
        <w:t>, 431-437 (2013).</w:t>
      </w:r>
    </w:p>
    <w:p w14:paraId="0F0F01C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2" w:author="Jocelyne DiRuggiero" w:date="2019-03-06T18:53:00Z">
        <w:r>
          <w:rPr>
            <w:rFonts w:ascii="Palatino Linotype" w:eastAsia="Palatino Linotype" w:hAnsi="Palatino Linotype" w:cs="Palatino Linotype"/>
            <w:color w:val="000000"/>
            <w:sz w:val="18"/>
            <w:szCs w:val="18"/>
          </w:rPr>
          <w:t>11.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B. P. </w:t>
      </w:r>
      <w:proofErr w:type="spellStart"/>
      <w:r>
        <w:rPr>
          <w:rFonts w:ascii="Palatino Linotype" w:eastAsia="Palatino Linotype" w:hAnsi="Palatino Linotype" w:cs="Palatino Linotype"/>
          <w:color w:val="000000"/>
          <w:sz w:val="18"/>
          <w:szCs w:val="18"/>
        </w:rPr>
        <w:t>Hedlund</w:t>
      </w:r>
      <w:proofErr w:type="spellEnd"/>
      <w:r>
        <w:rPr>
          <w:rFonts w:ascii="Palatino Linotype" w:eastAsia="Palatino Linotype" w:hAnsi="Palatino Linotype" w:cs="Palatino Linotype"/>
          <w:color w:val="000000"/>
          <w:sz w:val="18"/>
          <w:szCs w:val="18"/>
        </w:rPr>
        <w:t xml:space="preserve">, J. A. </w:t>
      </w:r>
      <w:proofErr w:type="spellStart"/>
      <w:r>
        <w:rPr>
          <w:rFonts w:ascii="Palatino Linotype" w:eastAsia="Palatino Linotype" w:hAnsi="Palatino Linotype" w:cs="Palatino Linotype"/>
          <w:color w:val="000000"/>
          <w:sz w:val="18"/>
          <w:szCs w:val="18"/>
        </w:rPr>
        <w:t>Dodsworth</w:t>
      </w:r>
      <w:proofErr w:type="spellEnd"/>
      <w:r>
        <w:rPr>
          <w:rFonts w:ascii="Palatino Linotype" w:eastAsia="Palatino Linotype" w:hAnsi="Palatino Linotype" w:cs="Palatino Linotype"/>
          <w:color w:val="000000"/>
          <w:sz w:val="18"/>
          <w:szCs w:val="18"/>
        </w:rPr>
        <w:t xml:space="preserve">, S. K. </w:t>
      </w:r>
      <w:proofErr w:type="spellStart"/>
      <w:r>
        <w:rPr>
          <w:rFonts w:ascii="Palatino Linotype" w:eastAsia="Palatino Linotype" w:hAnsi="Palatino Linotype" w:cs="Palatino Linotype"/>
          <w:color w:val="000000"/>
          <w:sz w:val="18"/>
          <w:szCs w:val="18"/>
        </w:rPr>
        <w:t>Murugapiran</w:t>
      </w:r>
      <w:proofErr w:type="spellEnd"/>
      <w:r>
        <w:rPr>
          <w:rFonts w:ascii="Palatino Linotype" w:eastAsia="Palatino Linotype" w:hAnsi="Palatino Linotype" w:cs="Palatino Linotype"/>
          <w:color w:val="000000"/>
          <w:sz w:val="18"/>
          <w:szCs w:val="18"/>
        </w:rPr>
        <w:t xml:space="preserve">, C. Rinke, T. </w:t>
      </w:r>
      <w:proofErr w:type="spellStart"/>
      <w:r>
        <w:rPr>
          <w:rFonts w:ascii="Palatino Linotype" w:eastAsia="Palatino Linotype" w:hAnsi="Palatino Linotype" w:cs="Palatino Linotype"/>
          <w:color w:val="000000"/>
          <w:sz w:val="18"/>
          <w:szCs w:val="18"/>
        </w:rPr>
        <w:t>Woyke</w:t>
      </w:r>
      <w:proofErr w:type="spellEnd"/>
      <w:r>
        <w:rPr>
          <w:rFonts w:ascii="Palatino Linotype" w:eastAsia="Palatino Linotype" w:hAnsi="Palatino Linotype" w:cs="Palatino Linotype"/>
          <w:color w:val="000000"/>
          <w:sz w:val="18"/>
          <w:szCs w:val="18"/>
        </w:rPr>
        <w:t xml:space="preserve">, Impact of single-cell genomics and metagenomics on the emerging view of extremophile "microbial dark matter". </w:t>
      </w:r>
      <w:r>
        <w:rPr>
          <w:rFonts w:ascii="Palatino Linotype" w:eastAsia="Palatino Linotype" w:hAnsi="Palatino Linotype" w:cs="Palatino Linotype"/>
          <w:i/>
          <w:color w:val="000000"/>
          <w:sz w:val="18"/>
          <w:szCs w:val="18"/>
        </w:rPr>
        <w:t>Extremophiles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18</w:t>
      </w:r>
      <w:r>
        <w:rPr>
          <w:rFonts w:ascii="Palatino Linotype" w:eastAsia="Palatino Linotype" w:hAnsi="Palatino Linotype" w:cs="Palatino Linotype"/>
          <w:color w:val="000000"/>
          <w:sz w:val="18"/>
          <w:szCs w:val="18"/>
        </w:rPr>
        <w:t>, 865-875 (2014).</w:t>
      </w:r>
    </w:p>
    <w:p w14:paraId="4DC2F971" w14:textId="77777777" w:rsidR="00292FA9" w:rsidRDefault="004231E4">
      <w:pPr>
        <w:pStyle w:val="Normal1"/>
        <w:pBdr>
          <w:top w:val="nil"/>
          <w:left w:val="nil"/>
          <w:bottom w:val="nil"/>
          <w:right w:val="nil"/>
          <w:between w:val="nil"/>
        </w:pBdr>
        <w:ind w:left="720" w:hanging="720"/>
        <w:rPr>
          <w:ins w:id="383" w:author="Jocelyne DiRuggiero" w:date="2019-03-06T18:53:00Z"/>
          <w:rFonts w:ascii="Palatino Linotype" w:eastAsia="Palatino Linotype" w:hAnsi="Palatino Linotype" w:cs="Palatino Linotype"/>
          <w:color w:val="000000"/>
          <w:sz w:val="18"/>
          <w:szCs w:val="18"/>
        </w:rPr>
      </w:pPr>
      <w:ins w:id="384" w:author="Jocelyne DiRuggiero" w:date="2019-03-06T18:53:00Z">
        <w:r>
          <w:rPr>
            <w:rFonts w:ascii="Palatino Linotype" w:eastAsia="Palatino Linotype" w:hAnsi="Palatino Linotype" w:cs="Palatino Linotype"/>
            <w:color w:val="000000"/>
            <w:sz w:val="18"/>
            <w:szCs w:val="18"/>
          </w:rPr>
          <w:t>12.</w:t>
        </w:r>
        <w:r>
          <w:rPr>
            <w:rFonts w:ascii="Palatino Linotype" w:eastAsia="Palatino Linotype" w:hAnsi="Palatino Linotype" w:cs="Palatino Linotype"/>
            <w:color w:val="000000"/>
            <w:sz w:val="18"/>
            <w:szCs w:val="18"/>
          </w:rPr>
          <w:tab/>
          <w:t xml:space="preserve">C. S. </w:t>
        </w:r>
        <w:proofErr w:type="spellStart"/>
        <w:r>
          <w:rPr>
            <w:rFonts w:ascii="Palatino Linotype" w:eastAsia="Palatino Linotype" w:hAnsi="Palatino Linotype" w:cs="Palatino Linotype"/>
            <w:color w:val="000000"/>
            <w:sz w:val="18"/>
            <w:szCs w:val="18"/>
          </w:rPr>
          <w:t>Riesenfeld</w:t>
        </w:r>
        <w:proofErr w:type="spellEnd"/>
        <w:r>
          <w:rPr>
            <w:rFonts w:ascii="Palatino Linotype" w:eastAsia="Palatino Linotype" w:hAnsi="Palatino Linotype" w:cs="Palatino Linotype"/>
            <w:color w:val="000000"/>
            <w:sz w:val="18"/>
            <w:szCs w:val="18"/>
          </w:rPr>
          <w:t xml:space="preserve">, P. D. </w:t>
        </w:r>
        <w:proofErr w:type="spellStart"/>
        <w:r>
          <w:rPr>
            <w:rFonts w:ascii="Palatino Linotype" w:eastAsia="Palatino Linotype" w:hAnsi="Palatino Linotype" w:cs="Palatino Linotype"/>
            <w:color w:val="000000"/>
            <w:sz w:val="18"/>
            <w:szCs w:val="18"/>
          </w:rPr>
          <w:t>Schloss</w:t>
        </w:r>
        <w:proofErr w:type="spellEnd"/>
        <w:r>
          <w:rPr>
            <w:rFonts w:ascii="Palatino Linotype" w:eastAsia="Palatino Linotype" w:hAnsi="Palatino Linotype" w:cs="Palatino Linotype"/>
            <w:color w:val="000000"/>
            <w:sz w:val="18"/>
            <w:szCs w:val="18"/>
          </w:rPr>
          <w:t xml:space="preserve">, J. </w:t>
        </w:r>
        <w:proofErr w:type="spellStart"/>
        <w:r>
          <w:rPr>
            <w:rFonts w:ascii="Palatino Linotype" w:eastAsia="Palatino Linotype" w:hAnsi="Palatino Linotype" w:cs="Palatino Linotype"/>
            <w:color w:val="000000"/>
            <w:sz w:val="18"/>
            <w:szCs w:val="18"/>
          </w:rPr>
          <w:t>Handelsman</w:t>
        </w:r>
        <w:proofErr w:type="spellEnd"/>
        <w:r>
          <w:rPr>
            <w:rFonts w:ascii="Palatino Linotype" w:eastAsia="Palatino Linotype" w:hAnsi="Palatino Linotype" w:cs="Palatino Linotype"/>
            <w:color w:val="000000"/>
            <w:sz w:val="18"/>
            <w:szCs w:val="18"/>
          </w:rPr>
          <w:t xml:space="preserve">, Metagenomics: genomic analysis of microbial communities. </w:t>
        </w:r>
        <w:proofErr w:type="spellStart"/>
        <w:r>
          <w:rPr>
            <w:rFonts w:ascii="Palatino Linotype" w:eastAsia="Palatino Linotype" w:hAnsi="Palatino Linotype" w:cs="Palatino Linotype"/>
            <w:i/>
            <w:color w:val="000000"/>
            <w:sz w:val="18"/>
            <w:szCs w:val="18"/>
          </w:rPr>
          <w:t>Annu</w:t>
        </w:r>
        <w:proofErr w:type="spellEnd"/>
        <w:r>
          <w:rPr>
            <w:rFonts w:ascii="Palatino Linotype" w:eastAsia="Palatino Linotype" w:hAnsi="Palatino Linotype" w:cs="Palatino Linotype"/>
            <w:i/>
            <w:color w:val="000000"/>
            <w:sz w:val="18"/>
            <w:szCs w:val="18"/>
          </w:rPr>
          <w:t xml:space="preserve"> Rev Genet</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38</w:t>
        </w:r>
        <w:r>
          <w:rPr>
            <w:rFonts w:ascii="Palatino Linotype" w:eastAsia="Palatino Linotype" w:hAnsi="Palatino Linotype" w:cs="Palatino Linotype"/>
            <w:color w:val="000000"/>
            <w:sz w:val="18"/>
            <w:szCs w:val="18"/>
          </w:rPr>
          <w:t>, 525-552 (2004).</w:t>
        </w:r>
      </w:ins>
    </w:p>
    <w:p w14:paraId="4BE843F5"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5" w:author="Jocelyne DiRuggiero" w:date="2019-03-06T18:53:00Z">
        <w:r>
          <w:rPr>
            <w:rFonts w:ascii="Palatino Linotype" w:eastAsia="Palatino Linotype" w:hAnsi="Palatino Linotype" w:cs="Palatino Linotype"/>
            <w:color w:val="000000"/>
            <w:sz w:val="18"/>
            <w:szCs w:val="18"/>
          </w:rPr>
          <w:t>13.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w:t>
      </w:r>
      <w:proofErr w:type="spellStart"/>
      <w:r>
        <w:rPr>
          <w:rFonts w:ascii="Palatino Linotype" w:eastAsia="Palatino Linotype" w:hAnsi="Palatino Linotype" w:cs="Palatino Linotype"/>
          <w:color w:val="000000"/>
          <w:sz w:val="18"/>
          <w:szCs w:val="18"/>
        </w:rPr>
        <w:t>Ranjan</w:t>
      </w:r>
      <w:proofErr w:type="spellEnd"/>
      <w:r>
        <w:rPr>
          <w:rFonts w:ascii="Palatino Linotype" w:eastAsia="Palatino Linotype" w:hAnsi="Palatino Linotype" w:cs="Palatino Linotype"/>
          <w:color w:val="000000"/>
          <w:sz w:val="18"/>
          <w:szCs w:val="18"/>
        </w:rPr>
        <w:t xml:space="preserve">, A. Rani, A. </w:t>
      </w:r>
      <w:proofErr w:type="spellStart"/>
      <w:r>
        <w:rPr>
          <w:rFonts w:ascii="Palatino Linotype" w:eastAsia="Palatino Linotype" w:hAnsi="Palatino Linotype" w:cs="Palatino Linotype"/>
          <w:color w:val="000000"/>
          <w:sz w:val="18"/>
          <w:szCs w:val="18"/>
        </w:rPr>
        <w:t>Metwally</w:t>
      </w:r>
      <w:proofErr w:type="spellEnd"/>
      <w:r>
        <w:rPr>
          <w:rFonts w:ascii="Palatino Linotype" w:eastAsia="Palatino Linotype" w:hAnsi="Palatino Linotype" w:cs="Palatino Linotype"/>
          <w:color w:val="000000"/>
          <w:sz w:val="18"/>
          <w:szCs w:val="18"/>
        </w:rPr>
        <w:t xml:space="preserve">, H. S. McGee, D. L. Perkins, Analysis of the microbiome: Advantages of whole genome shotgun versus 16S amplicon sequencing. </w:t>
      </w:r>
      <w:proofErr w:type="spellStart"/>
      <w:r>
        <w:rPr>
          <w:rFonts w:ascii="Palatino Linotype" w:eastAsia="Palatino Linotype" w:hAnsi="Palatino Linotype" w:cs="Palatino Linotype"/>
          <w:i/>
          <w:color w:val="000000"/>
          <w:sz w:val="18"/>
          <w:szCs w:val="18"/>
        </w:rPr>
        <w:t>Biochem</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Biophys</w:t>
      </w:r>
      <w:proofErr w:type="spellEnd"/>
      <w:r>
        <w:rPr>
          <w:rFonts w:ascii="Palatino Linotype" w:eastAsia="Palatino Linotype" w:hAnsi="Palatino Linotype" w:cs="Palatino Linotype"/>
          <w:i/>
          <w:color w:val="000000"/>
          <w:sz w:val="18"/>
          <w:szCs w:val="18"/>
        </w:rPr>
        <w:t xml:space="preserve"> Res </w:t>
      </w:r>
      <w:proofErr w:type="spellStart"/>
      <w:r>
        <w:rPr>
          <w:rFonts w:ascii="Palatino Linotype" w:eastAsia="Palatino Linotype" w:hAnsi="Palatino Linotype" w:cs="Palatino Linotype"/>
          <w:i/>
          <w:color w:val="000000"/>
          <w:sz w:val="18"/>
          <w:szCs w:val="18"/>
        </w:rPr>
        <w:t>Commun</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469</w:t>
      </w:r>
      <w:r>
        <w:rPr>
          <w:rFonts w:ascii="Palatino Linotype" w:eastAsia="Palatino Linotype" w:hAnsi="Palatino Linotype" w:cs="Palatino Linotype"/>
          <w:color w:val="000000"/>
          <w:sz w:val="18"/>
          <w:szCs w:val="18"/>
        </w:rPr>
        <w:t>, 967-977 (2016).</w:t>
      </w:r>
    </w:p>
    <w:p w14:paraId="2883FB07"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6" w:author="Jocelyne DiRuggiero" w:date="2019-03-06T18:53:00Z">
        <w:r>
          <w:rPr>
            <w:rFonts w:ascii="Palatino Linotype" w:eastAsia="Palatino Linotype" w:hAnsi="Palatino Linotype" w:cs="Palatino Linotype"/>
            <w:color w:val="000000"/>
            <w:sz w:val="18"/>
            <w:szCs w:val="18"/>
          </w:rPr>
          <w:t>14.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M. </w:t>
      </w:r>
      <w:proofErr w:type="spellStart"/>
      <w:r>
        <w:rPr>
          <w:rFonts w:ascii="Palatino Linotype" w:eastAsia="Palatino Linotype" w:hAnsi="Palatino Linotype" w:cs="Palatino Linotype"/>
          <w:color w:val="000000"/>
          <w:sz w:val="18"/>
          <w:szCs w:val="18"/>
        </w:rPr>
        <w:t>Tessler</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Large-scale differences in microbial biodiversity discovery between 16S amplicon and shotgun sequencing.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w:t>
      </w:r>
      <w:r>
        <w:rPr>
          <w:rFonts w:ascii="Palatino Linotype" w:eastAsia="Palatino Linotype" w:hAnsi="Palatino Linotype" w:cs="Palatino Linotype"/>
          <w:color w:val="000000"/>
          <w:sz w:val="18"/>
          <w:szCs w:val="18"/>
        </w:rPr>
        <w:t>, 6589 (2017).</w:t>
      </w:r>
    </w:p>
    <w:p w14:paraId="6A41FA08" w14:textId="77777777" w:rsidR="00292FA9" w:rsidRDefault="004231E4">
      <w:pPr>
        <w:pStyle w:val="Normal1"/>
        <w:pBdr>
          <w:top w:val="nil"/>
          <w:left w:val="nil"/>
          <w:bottom w:val="nil"/>
          <w:right w:val="nil"/>
          <w:between w:val="nil"/>
        </w:pBdr>
        <w:ind w:left="720" w:hanging="720"/>
        <w:rPr>
          <w:ins w:id="387" w:author="Jocelyne DiRuggiero" w:date="2019-03-06T18:53:00Z"/>
          <w:rFonts w:ascii="Palatino Linotype" w:eastAsia="Palatino Linotype" w:hAnsi="Palatino Linotype" w:cs="Palatino Linotype"/>
          <w:color w:val="000000"/>
          <w:sz w:val="18"/>
          <w:szCs w:val="18"/>
        </w:rPr>
      </w:pPr>
      <w:ins w:id="388" w:author="Jocelyne DiRuggiero" w:date="2019-03-06T18:53:00Z">
        <w:r>
          <w:rPr>
            <w:rFonts w:ascii="Palatino Linotype" w:eastAsia="Palatino Linotype" w:hAnsi="Palatino Linotype" w:cs="Palatino Linotype"/>
            <w:color w:val="000000"/>
            <w:sz w:val="18"/>
            <w:szCs w:val="18"/>
          </w:rPr>
          <w:t>15.</w:t>
        </w:r>
        <w:r>
          <w:rPr>
            <w:rFonts w:ascii="Palatino Linotype" w:eastAsia="Palatino Linotype" w:hAnsi="Palatino Linotype" w:cs="Palatino Linotype"/>
            <w:color w:val="000000"/>
            <w:sz w:val="18"/>
            <w:szCs w:val="18"/>
          </w:rPr>
          <w:tab/>
          <w:t xml:space="preserve">C. S. </w:t>
        </w:r>
        <w:proofErr w:type="spellStart"/>
        <w:r>
          <w:rPr>
            <w:rFonts w:ascii="Palatino Linotype" w:eastAsia="Palatino Linotype" w:hAnsi="Palatino Linotype" w:cs="Palatino Linotype"/>
            <w:color w:val="000000"/>
            <w:sz w:val="18"/>
            <w:szCs w:val="18"/>
          </w:rPr>
          <w:t>Riesenfeld</w:t>
        </w:r>
        <w:proofErr w:type="spellEnd"/>
        <w:r>
          <w:rPr>
            <w:rFonts w:ascii="Palatino Linotype" w:eastAsia="Palatino Linotype" w:hAnsi="Palatino Linotype" w:cs="Palatino Linotype"/>
            <w:color w:val="000000"/>
            <w:sz w:val="18"/>
            <w:szCs w:val="18"/>
          </w:rPr>
          <w:t xml:space="preserve">, P. D. </w:t>
        </w:r>
        <w:proofErr w:type="spellStart"/>
        <w:r>
          <w:rPr>
            <w:rFonts w:ascii="Palatino Linotype" w:eastAsia="Palatino Linotype" w:hAnsi="Palatino Linotype" w:cs="Palatino Linotype"/>
            <w:color w:val="000000"/>
            <w:sz w:val="18"/>
            <w:szCs w:val="18"/>
          </w:rPr>
          <w:t>Schloss</w:t>
        </w:r>
        <w:proofErr w:type="spellEnd"/>
        <w:r>
          <w:rPr>
            <w:rFonts w:ascii="Palatino Linotype" w:eastAsia="Palatino Linotype" w:hAnsi="Palatino Linotype" w:cs="Palatino Linotype"/>
            <w:color w:val="000000"/>
            <w:sz w:val="18"/>
            <w:szCs w:val="18"/>
          </w:rPr>
          <w:t xml:space="preserve">, J. </w:t>
        </w:r>
        <w:proofErr w:type="spellStart"/>
        <w:r>
          <w:rPr>
            <w:rFonts w:ascii="Palatino Linotype" w:eastAsia="Palatino Linotype" w:hAnsi="Palatino Linotype" w:cs="Palatino Linotype"/>
            <w:color w:val="000000"/>
            <w:sz w:val="18"/>
            <w:szCs w:val="18"/>
          </w:rPr>
          <w:t>Handelsman</w:t>
        </w:r>
        <w:proofErr w:type="spellEnd"/>
        <w:r>
          <w:rPr>
            <w:rFonts w:ascii="Palatino Linotype" w:eastAsia="Palatino Linotype" w:hAnsi="Palatino Linotype" w:cs="Palatino Linotype"/>
            <w:color w:val="000000"/>
            <w:sz w:val="18"/>
            <w:szCs w:val="18"/>
          </w:rPr>
          <w:t xml:space="preserve">, METAGENOMICS: Genomic Analysis of Microbial Communities. </w:t>
        </w:r>
        <w:r>
          <w:rPr>
            <w:rFonts w:ascii="Palatino Linotype" w:eastAsia="Palatino Linotype" w:hAnsi="Palatino Linotype" w:cs="Palatino Linotype"/>
            <w:i/>
            <w:color w:val="000000"/>
            <w:sz w:val="18"/>
            <w:szCs w:val="18"/>
          </w:rPr>
          <w:t>Annual Review of Genetics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38</w:t>
        </w:r>
        <w:r>
          <w:rPr>
            <w:rFonts w:ascii="Palatino Linotype" w:eastAsia="Palatino Linotype" w:hAnsi="Palatino Linotype" w:cs="Palatino Linotype"/>
            <w:color w:val="000000"/>
            <w:sz w:val="18"/>
            <w:szCs w:val="18"/>
          </w:rPr>
          <w:t>, 525-552 (2004).</w:t>
        </w:r>
      </w:ins>
    </w:p>
    <w:p w14:paraId="0021F17B"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89" w:author="Jocelyne DiRuggiero" w:date="2019-03-06T18:53:00Z">
        <w:r>
          <w:rPr>
            <w:rFonts w:ascii="Palatino Linotype" w:eastAsia="Palatino Linotype" w:hAnsi="Palatino Linotype" w:cs="Palatino Linotype"/>
            <w:color w:val="000000"/>
            <w:sz w:val="18"/>
            <w:szCs w:val="18"/>
          </w:rPr>
          <w:t>16.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Quince, A. W. Walker, J. T. Simpson, N. J. Loman, N. </w:t>
      </w:r>
      <w:proofErr w:type="spellStart"/>
      <w:r>
        <w:rPr>
          <w:rFonts w:ascii="Palatino Linotype" w:eastAsia="Palatino Linotype" w:hAnsi="Palatino Linotype" w:cs="Palatino Linotype"/>
          <w:color w:val="000000"/>
          <w:sz w:val="18"/>
          <w:szCs w:val="18"/>
        </w:rPr>
        <w:t>Segata</w:t>
      </w:r>
      <w:proofErr w:type="spellEnd"/>
      <w:r>
        <w:rPr>
          <w:rFonts w:ascii="Palatino Linotype" w:eastAsia="Palatino Linotype" w:hAnsi="Palatino Linotype" w:cs="Palatino Linotype"/>
          <w:color w:val="000000"/>
          <w:sz w:val="18"/>
          <w:szCs w:val="18"/>
        </w:rPr>
        <w:t xml:space="preserve">, Corrigendum: Shotgun metagenomics, from sampling to analysis. </w:t>
      </w:r>
      <w:r>
        <w:rPr>
          <w:rFonts w:ascii="Palatino Linotype" w:eastAsia="Palatino Linotype" w:hAnsi="Palatino Linotype" w:cs="Palatino Linotype"/>
          <w:i/>
          <w:color w:val="000000"/>
          <w:sz w:val="18"/>
          <w:szCs w:val="18"/>
        </w:rPr>
        <w:t xml:space="preserve">Nat </w:t>
      </w:r>
      <w:proofErr w:type="spellStart"/>
      <w:r>
        <w:rPr>
          <w:rFonts w:ascii="Palatino Linotype" w:eastAsia="Palatino Linotype" w:hAnsi="Palatino Linotype" w:cs="Palatino Linotype"/>
          <w:i/>
          <w:color w:val="000000"/>
          <w:sz w:val="18"/>
          <w:szCs w:val="18"/>
        </w:rPr>
        <w:t>Biotechnol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35</w:t>
      </w:r>
      <w:r>
        <w:rPr>
          <w:rFonts w:ascii="Palatino Linotype" w:eastAsia="Palatino Linotype" w:hAnsi="Palatino Linotype" w:cs="Palatino Linotype"/>
          <w:color w:val="000000"/>
          <w:sz w:val="18"/>
          <w:szCs w:val="18"/>
        </w:rPr>
        <w:t>, 1211 (2017).</w:t>
      </w:r>
    </w:p>
    <w:p w14:paraId="3139B6B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0" w:author="Jocelyne DiRuggiero" w:date="2019-03-06T18:53:00Z">
        <w:r>
          <w:rPr>
            <w:rFonts w:ascii="Palatino Linotype" w:eastAsia="Palatino Linotype" w:hAnsi="Palatino Linotype" w:cs="Palatino Linotype"/>
            <w:color w:val="000000"/>
            <w:sz w:val="18"/>
            <w:szCs w:val="18"/>
          </w:rPr>
          <w:t>17.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S. </w:t>
      </w:r>
      <w:proofErr w:type="spellStart"/>
      <w:r>
        <w:rPr>
          <w:rFonts w:ascii="Palatino Linotype" w:eastAsia="Palatino Linotype" w:hAnsi="Palatino Linotype" w:cs="Palatino Linotype"/>
          <w:color w:val="000000"/>
          <w:sz w:val="18"/>
          <w:szCs w:val="18"/>
        </w:rPr>
        <w:t>Ghurye</w:t>
      </w:r>
      <w:proofErr w:type="spellEnd"/>
      <w:r>
        <w:rPr>
          <w:rFonts w:ascii="Palatino Linotype" w:eastAsia="Palatino Linotype" w:hAnsi="Palatino Linotype" w:cs="Palatino Linotype"/>
          <w:color w:val="000000"/>
          <w:sz w:val="18"/>
          <w:szCs w:val="18"/>
        </w:rPr>
        <w:t xml:space="preserve">, V. </w:t>
      </w:r>
      <w:proofErr w:type="spellStart"/>
      <w:r>
        <w:rPr>
          <w:rFonts w:ascii="Palatino Linotype" w:eastAsia="Palatino Linotype" w:hAnsi="Palatino Linotype" w:cs="Palatino Linotype"/>
          <w:color w:val="000000"/>
          <w:sz w:val="18"/>
          <w:szCs w:val="18"/>
        </w:rPr>
        <w:t>Cepeda</w:t>
      </w:r>
      <w:proofErr w:type="spellEnd"/>
      <w:r>
        <w:rPr>
          <w:rFonts w:ascii="Palatino Linotype" w:eastAsia="Palatino Linotype" w:hAnsi="Palatino Linotype" w:cs="Palatino Linotype"/>
          <w:color w:val="000000"/>
          <w:sz w:val="18"/>
          <w:szCs w:val="18"/>
        </w:rPr>
        <w:t xml:space="preserve">-Espinoza, M. Pop, Metagenomic Assembly: Overview, Challenges and Applications. </w:t>
      </w:r>
      <w:r>
        <w:rPr>
          <w:rFonts w:ascii="Palatino Linotype" w:eastAsia="Palatino Linotype" w:hAnsi="Palatino Linotype" w:cs="Palatino Linotype"/>
          <w:i/>
          <w:color w:val="000000"/>
          <w:sz w:val="18"/>
          <w:szCs w:val="18"/>
        </w:rPr>
        <w:t xml:space="preserve">Yale J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i/>
          <w:color w:val="000000"/>
          <w:sz w:val="18"/>
          <w:szCs w:val="18"/>
        </w:rPr>
        <w:t xml:space="preserve"> Med</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89</w:t>
      </w:r>
      <w:r>
        <w:rPr>
          <w:rFonts w:ascii="Palatino Linotype" w:eastAsia="Palatino Linotype" w:hAnsi="Palatino Linotype" w:cs="Palatino Linotype"/>
          <w:color w:val="000000"/>
          <w:sz w:val="18"/>
          <w:szCs w:val="18"/>
        </w:rPr>
        <w:t>, 353-362 (2016).</w:t>
      </w:r>
    </w:p>
    <w:p w14:paraId="0E23DC82"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1" w:author="Jocelyne DiRuggiero" w:date="2019-03-06T18:53:00Z">
        <w:r>
          <w:rPr>
            <w:rFonts w:ascii="Palatino Linotype" w:eastAsia="Palatino Linotype" w:hAnsi="Palatino Linotype" w:cs="Palatino Linotype"/>
            <w:color w:val="000000"/>
            <w:sz w:val="18"/>
            <w:szCs w:val="18"/>
          </w:rPr>
          <w:t>18.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N. D. Olson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Metagenomic assembly through the lens of validation: recent advances in assessing and improving the quality of genomes assembled from metagenomes. </w:t>
      </w:r>
      <w:r>
        <w:rPr>
          <w:rFonts w:ascii="Palatino Linotype" w:eastAsia="Palatino Linotype" w:hAnsi="Palatino Linotype" w:cs="Palatino Linotype"/>
          <w:i/>
          <w:color w:val="000000"/>
          <w:sz w:val="18"/>
          <w:szCs w:val="18"/>
        </w:rPr>
        <w:t xml:space="preserve">Brief </w:t>
      </w:r>
      <w:proofErr w:type="spellStart"/>
      <w:proofErr w:type="gramStart"/>
      <w:r>
        <w:rPr>
          <w:rFonts w:ascii="Palatino Linotype" w:eastAsia="Palatino Linotype" w:hAnsi="Palatino Linotype" w:cs="Palatino Linotype"/>
          <w:i/>
          <w:color w:val="000000"/>
          <w:sz w:val="18"/>
          <w:szCs w:val="18"/>
        </w:rPr>
        <w:t>Bioinform</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2017).</w:t>
      </w:r>
    </w:p>
    <w:p w14:paraId="10CF2E6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2" w:author="Jocelyne DiRuggiero" w:date="2019-03-06T18:53:00Z">
        <w:r>
          <w:rPr>
            <w:rFonts w:ascii="Palatino Linotype" w:eastAsia="Palatino Linotype" w:hAnsi="Palatino Linotype" w:cs="Palatino Linotype"/>
            <w:color w:val="000000"/>
            <w:sz w:val="18"/>
            <w:szCs w:val="18"/>
          </w:rPr>
          <w:t>19.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G. V. Uritskiy, J. DiRuggiero, J. Taylor, MetaWRAP - a flexible pipeline for genome-resolved metagenomic data analysis. </w:t>
      </w:r>
      <w:proofErr w:type="spellStart"/>
      <w:proofErr w:type="gramStart"/>
      <w:r>
        <w:rPr>
          <w:rFonts w:ascii="Palatino Linotype" w:eastAsia="Palatino Linotype" w:hAnsi="Palatino Linotype" w:cs="Palatino Linotype"/>
          <w:i/>
          <w:color w:val="000000"/>
          <w:sz w:val="18"/>
          <w:szCs w:val="18"/>
        </w:rPr>
        <w:t>bioRxiv</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p>
    <w:p w14:paraId="77343B0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3" w:author="Jocelyne DiRuggiero" w:date="2019-03-06T18:53:00Z">
        <w:r>
          <w:rPr>
            <w:rFonts w:ascii="Palatino Linotype" w:eastAsia="Palatino Linotype" w:hAnsi="Palatino Linotype" w:cs="Palatino Linotype"/>
            <w:color w:val="000000"/>
            <w:sz w:val="18"/>
            <w:szCs w:val="18"/>
          </w:rPr>
          <w:t>20.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B. J. Tully, E. D. Graham, J. F. Heidelberg, The reconstruction of 2,631 draft metagenome-assembled genomes from the global oceans.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Data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5</w:t>
      </w:r>
      <w:r>
        <w:rPr>
          <w:rFonts w:ascii="Palatino Linotype" w:eastAsia="Palatino Linotype" w:hAnsi="Palatino Linotype" w:cs="Palatino Linotype"/>
          <w:color w:val="000000"/>
          <w:sz w:val="18"/>
          <w:szCs w:val="18"/>
        </w:rPr>
        <w:t>, 170203 (2018).</w:t>
      </w:r>
    </w:p>
    <w:p w14:paraId="29CA317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4" w:author="Jocelyne DiRuggiero" w:date="2019-03-06T18:53:00Z">
        <w:r>
          <w:rPr>
            <w:rFonts w:ascii="Palatino Linotype" w:eastAsia="Palatino Linotype" w:hAnsi="Palatino Linotype" w:cs="Palatino Linotype"/>
            <w:color w:val="000000"/>
            <w:sz w:val="18"/>
            <w:szCs w:val="18"/>
          </w:rPr>
          <w:t>21.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N. </w:t>
      </w:r>
      <w:proofErr w:type="spellStart"/>
      <w:r>
        <w:rPr>
          <w:rFonts w:ascii="Palatino Linotype" w:eastAsia="Palatino Linotype" w:hAnsi="Palatino Linotype" w:cs="Palatino Linotype"/>
          <w:color w:val="000000"/>
          <w:sz w:val="18"/>
          <w:szCs w:val="18"/>
        </w:rPr>
        <w:t>Sangwan</w:t>
      </w:r>
      <w:proofErr w:type="spellEnd"/>
      <w:r>
        <w:rPr>
          <w:rFonts w:ascii="Palatino Linotype" w:eastAsia="Palatino Linotype" w:hAnsi="Palatino Linotype" w:cs="Palatino Linotype"/>
          <w:color w:val="000000"/>
          <w:sz w:val="18"/>
          <w:szCs w:val="18"/>
        </w:rPr>
        <w:t xml:space="preserve">, F. Xia, J. A. Gilbert, Recovering complete and draft population genomes from metagenome datasets. </w:t>
      </w:r>
      <w:r>
        <w:rPr>
          <w:rFonts w:ascii="Palatino Linotype" w:eastAsia="Palatino Linotype" w:hAnsi="Palatino Linotype" w:cs="Palatino Linotype"/>
          <w:i/>
          <w:color w:val="000000"/>
          <w:sz w:val="18"/>
          <w:szCs w:val="18"/>
        </w:rPr>
        <w:t>Microbiome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w:t>
      </w:r>
      <w:r>
        <w:rPr>
          <w:rFonts w:ascii="Palatino Linotype" w:eastAsia="Palatino Linotype" w:hAnsi="Palatino Linotype" w:cs="Palatino Linotype"/>
          <w:color w:val="000000"/>
          <w:sz w:val="18"/>
          <w:szCs w:val="18"/>
        </w:rPr>
        <w:t>, 8 (2016).</w:t>
      </w:r>
    </w:p>
    <w:p w14:paraId="4CD7C67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5" w:author="Jocelyne DiRuggiero" w:date="2019-03-06T18:53:00Z">
        <w:r>
          <w:rPr>
            <w:rFonts w:ascii="Palatino Linotype" w:eastAsia="Palatino Linotype" w:hAnsi="Palatino Linotype" w:cs="Palatino Linotype"/>
            <w:color w:val="000000"/>
            <w:sz w:val="18"/>
            <w:szCs w:val="18"/>
          </w:rPr>
          <w:t>22.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D. Sims, I. </w:t>
      </w:r>
      <w:proofErr w:type="spellStart"/>
      <w:r>
        <w:rPr>
          <w:rFonts w:ascii="Palatino Linotype" w:eastAsia="Palatino Linotype" w:hAnsi="Palatino Linotype" w:cs="Palatino Linotype"/>
          <w:color w:val="000000"/>
          <w:sz w:val="18"/>
          <w:szCs w:val="18"/>
        </w:rPr>
        <w:t>Sudbery</w:t>
      </w:r>
      <w:proofErr w:type="spellEnd"/>
      <w:r>
        <w:rPr>
          <w:rFonts w:ascii="Palatino Linotype" w:eastAsia="Palatino Linotype" w:hAnsi="Palatino Linotype" w:cs="Palatino Linotype"/>
          <w:color w:val="000000"/>
          <w:sz w:val="18"/>
          <w:szCs w:val="18"/>
        </w:rPr>
        <w:t xml:space="preserve">, N. E. </w:t>
      </w:r>
      <w:proofErr w:type="spellStart"/>
      <w:r>
        <w:rPr>
          <w:rFonts w:ascii="Palatino Linotype" w:eastAsia="Palatino Linotype" w:hAnsi="Palatino Linotype" w:cs="Palatino Linotype"/>
          <w:color w:val="000000"/>
          <w:sz w:val="18"/>
          <w:szCs w:val="18"/>
        </w:rPr>
        <w:t>Ilott</w:t>
      </w:r>
      <w:proofErr w:type="spellEnd"/>
      <w:r>
        <w:rPr>
          <w:rFonts w:ascii="Palatino Linotype" w:eastAsia="Palatino Linotype" w:hAnsi="Palatino Linotype" w:cs="Palatino Linotype"/>
          <w:color w:val="000000"/>
          <w:sz w:val="18"/>
          <w:szCs w:val="18"/>
        </w:rPr>
        <w:t xml:space="preserve">, A. </w:t>
      </w:r>
      <w:proofErr w:type="spellStart"/>
      <w:r>
        <w:rPr>
          <w:rFonts w:ascii="Palatino Linotype" w:eastAsia="Palatino Linotype" w:hAnsi="Palatino Linotype" w:cs="Palatino Linotype"/>
          <w:color w:val="000000"/>
          <w:sz w:val="18"/>
          <w:szCs w:val="18"/>
        </w:rPr>
        <w:t>Heger</w:t>
      </w:r>
      <w:proofErr w:type="spellEnd"/>
      <w:r>
        <w:rPr>
          <w:rFonts w:ascii="Palatino Linotype" w:eastAsia="Palatino Linotype" w:hAnsi="Palatino Linotype" w:cs="Palatino Linotype"/>
          <w:color w:val="000000"/>
          <w:sz w:val="18"/>
          <w:szCs w:val="18"/>
        </w:rPr>
        <w:t xml:space="preserve">, C. P. Ponting, Sequencing depth and coverage: key considerations in genomic analyses. </w:t>
      </w:r>
      <w:r>
        <w:rPr>
          <w:rFonts w:ascii="Palatino Linotype" w:eastAsia="Palatino Linotype" w:hAnsi="Palatino Linotype" w:cs="Palatino Linotype"/>
          <w:i/>
          <w:color w:val="000000"/>
          <w:sz w:val="18"/>
          <w:szCs w:val="18"/>
        </w:rPr>
        <w:t>Nat Rev Genet</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15</w:t>
      </w:r>
      <w:r>
        <w:rPr>
          <w:rFonts w:ascii="Palatino Linotype" w:eastAsia="Palatino Linotype" w:hAnsi="Palatino Linotype" w:cs="Palatino Linotype"/>
          <w:color w:val="000000"/>
          <w:sz w:val="18"/>
          <w:szCs w:val="18"/>
        </w:rPr>
        <w:t>, 121-132 (2014).</w:t>
      </w:r>
    </w:p>
    <w:p w14:paraId="0CE4C9B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6" w:author="Jocelyne DiRuggiero" w:date="2019-03-06T18:53:00Z">
        <w:r>
          <w:rPr>
            <w:rFonts w:ascii="Palatino Linotype" w:eastAsia="Palatino Linotype" w:hAnsi="Palatino Linotype" w:cs="Palatino Linotype"/>
            <w:color w:val="000000"/>
            <w:sz w:val="18"/>
            <w:szCs w:val="18"/>
          </w:rPr>
          <w:t>23.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w:t>
      </w:r>
      <w:proofErr w:type="spellStart"/>
      <w:r>
        <w:rPr>
          <w:rFonts w:ascii="Palatino Linotype" w:eastAsia="Palatino Linotype" w:hAnsi="Palatino Linotype" w:cs="Palatino Linotype"/>
          <w:color w:val="000000"/>
          <w:sz w:val="18"/>
          <w:szCs w:val="18"/>
        </w:rPr>
        <w:t>Zaheer</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Impact of sequencing depth on the characterization of the microbiome and </w:t>
      </w:r>
      <w:proofErr w:type="spellStart"/>
      <w:r>
        <w:rPr>
          <w:rFonts w:ascii="Palatino Linotype" w:eastAsia="Palatino Linotype" w:hAnsi="Palatino Linotype" w:cs="Palatino Linotype"/>
          <w:color w:val="000000"/>
          <w:sz w:val="18"/>
          <w:szCs w:val="18"/>
        </w:rPr>
        <w:t>resistome</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5890 (2018).</w:t>
      </w:r>
    </w:p>
    <w:p w14:paraId="401A9A0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7" w:author="Jocelyne DiRuggiero" w:date="2019-03-06T18:53:00Z">
        <w:r>
          <w:rPr>
            <w:rFonts w:ascii="Palatino Linotype" w:eastAsia="Palatino Linotype" w:hAnsi="Palatino Linotype" w:cs="Palatino Linotype"/>
            <w:color w:val="000000"/>
            <w:sz w:val="18"/>
            <w:szCs w:val="18"/>
          </w:rPr>
          <w:t>24.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F. </w:t>
      </w:r>
      <w:proofErr w:type="spellStart"/>
      <w:r>
        <w:rPr>
          <w:rFonts w:ascii="Palatino Linotype" w:eastAsia="Palatino Linotype" w:hAnsi="Palatino Linotype" w:cs="Palatino Linotype"/>
          <w:color w:val="000000"/>
          <w:sz w:val="18"/>
          <w:szCs w:val="18"/>
        </w:rPr>
        <w:t>Sharifi</w:t>
      </w:r>
      <w:proofErr w:type="spellEnd"/>
      <w:r>
        <w:rPr>
          <w:rFonts w:ascii="Palatino Linotype" w:eastAsia="Palatino Linotype" w:hAnsi="Palatino Linotype" w:cs="Palatino Linotype"/>
          <w:color w:val="000000"/>
          <w:sz w:val="18"/>
          <w:szCs w:val="18"/>
        </w:rPr>
        <w:t xml:space="preserve">, Y. Ye, From Gene Annotation to Function Prediction for Metagenomics. </w:t>
      </w:r>
      <w:r>
        <w:rPr>
          <w:rFonts w:ascii="Palatino Linotype" w:eastAsia="Palatino Linotype" w:hAnsi="Palatino Linotype" w:cs="Palatino Linotype"/>
          <w:i/>
          <w:color w:val="000000"/>
          <w:sz w:val="18"/>
          <w:szCs w:val="18"/>
        </w:rPr>
        <w:t xml:space="preserve">Methods </w:t>
      </w:r>
      <w:proofErr w:type="spellStart"/>
      <w:r>
        <w:rPr>
          <w:rFonts w:ascii="Palatino Linotype" w:eastAsia="Palatino Linotype" w:hAnsi="Palatino Linotype" w:cs="Palatino Linotype"/>
          <w:i/>
          <w:color w:val="000000"/>
          <w:sz w:val="18"/>
          <w:szCs w:val="18"/>
        </w:rPr>
        <w:t>Mol</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1611</w:t>
      </w:r>
      <w:r>
        <w:rPr>
          <w:rFonts w:ascii="Palatino Linotype" w:eastAsia="Palatino Linotype" w:hAnsi="Palatino Linotype" w:cs="Palatino Linotype"/>
          <w:color w:val="000000"/>
          <w:sz w:val="18"/>
          <w:szCs w:val="18"/>
        </w:rPr>
        <w:t>, 27-34 (2017).</w:t>
      </w:r>
    </w:p>
    <w:p w14:paraId="57944C72"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8" w:author="Jocelyne DiRuggiero" w:date="2019-03-06T18:53:00Z">
        <w:r>
          <w:rPr>
            <w:rFonts w:ascii="Palatino Linotype" w:eastAsia="Palatino Linotype" w:hAnsi="Palatino Linotype" w:cs="Palatino Linotype"/>
            <w:color w:val="000000"/>
            <w:sz w:val="18"/>
            <w:szCs w:val="18"/>
          </w:rPr>
          <w:t>25.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J. Wang</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Metagenomic sequencing reveals microbiota and its functional potential associated with periodontal disease.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w:t>
      </w:r>
      <w:r>
        <w:rPr>
          <w:rFonts w:ascii="Palatino Linotype" w:eastAsia="Palatino Linotype" w:hAnsi="Palatino Linotype" w:cs="Palatino Linotype"/>
          <w:color w:val="000000"/>
          <w:sz w:val="18"/>
          <w:szCs w:val="18"/>
        </w:rPr>
        <w:t>, 1843 (2013).</w:t>
      </w:r>
    </w:p>
    <w:p w14:paraId="6F4590F2"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399" w:author="Jocelyne DiRuggiero" w:date="2019-03-06T18:53:00Z">
        <w:r>
          <w:rPr>
            <w:rFonts w:ascii="Palatino Linotype" w:eastAsia="Palatino Linotype" w:hAnsi="Palatino Linotype" w:cs="Palatino Linotype"/>
            <w:color w:val="000000"/>
            <w:sz w:val="18"/>
            <w:szCs w:val="18"/>
          </w:rPr>
          <w:t>26.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W. L. Wang</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Application of metagenomics in the human gut microbiome. </w:t>
      </w:r>
      <w:r>
        <w:rPr>
          <w:rFonts w:ascii="Palatino Linotype" w:eastAsia="Palatino Linotype" w:hAnsi="Palatino Linotype" w:cs="Palatino Linotype"/>
          <w:i/>
          <w:color w:val="000000"/>
          <w:sz w:val="18"/>
          <w:szCs w:val="18"/>
        </w:rPr>
        <w:t xml:space="preserve">World J </w:t>
      </w:r>
      <w:proofErr w:type="spellStart"/>
      <w:r>
        <w:rPr>
          <w:rFonts w:ascii="Palatino Linotype" w:eastAsia="Palatino Linotype" w:hAnsi="Palatino Linotype" w:cs="Palatino Linotype"/>
          <w:i/>
          <w:color w:val="000000"/>
          <w:sz w:val="18"/>
          <w:szCs w:val="18"/>
        </w:rPr>
        <w:t>Gastroenterol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21</w:t>
      </w:r>
      <w:r>
        <w:rPr>
          <w:rFonts w:ascii="Palatino Linotype" w:eastAsia="Palatino Linotype" w:hAnsi="Palatino Linotype" w:cs="Palatino Linotype"/>
          <w:color w:val="000000"/>
          <w:sz w:val="18"/>
          <w:szCs w:val="18"/>
        </w:rPr>
        <w:t>, 803-814 (2015).</w:t>
      </w:r>
    </w:p>
    <w:p w14:paraId="5AD6847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00" w:author="Jocelyne DiRuggiero" w:date="2019-03-06T18:53:00Z">
        <w:r>
          <w:rPr>
            <w:rFonts w:ascii="Palatino Linotype" w:eastAsia="Palatino Linotype" w:hAnsi="Palatino Linotype" w:cs="Palatino Linotype"/>
            <w:color w:val="000000"/>
            <w:sz w:val="18"/>
            <w:szCs w:val="18"/>
          </w:rPr>
          <w:t>27.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Quince, A. W. Walker, J. T. Simpson, N. J. Loman, N. </w:t>
      </w:r>
      <w:proofErr w:type="spellStart"/>
      <w:r>
        <w:rPr>
          <w:rFonts w:ascii="Palatino Linotype" w:eastAsia="Palatino Linotype" w:hAnsi="Palatino Linotype" w:cs="Palatino Linotype"/>
          <w:color w:val="000000"/>
          <w:sz w:val="18"/>
          <w:szCs w:val="18"/>
        </w:rPr>
        <w:t>Segata</w:t>
      </w:r>
      <w:proofErr w:type="spellEnd"/>
      <w:r>
        <w:rPr>
          <w:rFonts w:ascii="Palatino Linotype" w:eastAsia="Palatino Linotype" w:hAnsi="Palatino Linotype" w:cs="Palatino Linotype"/>
          <w:color w:val="000000"/>
          <w:sz w:val="18"/>
          <w:szCs w:val="18"/>
        </w:rPr>
        <w:t xml:space="preserve">, Shotgun metagenomics, from sampling to analysis. </w:t>
      </w:r>
      <w:r>
        <w:rPr>
          <w:rFonts w:ascii="Palatino Linotype" w:eastAsia="Palatino Linotype" w:hAnsi="Palatino Linotype" w:cs="Palatino Linotype"/>
          <w:i/>
          <w:color w:val="000000"/>
          <w:sz w:val="18"/>
          <w:szCs w:val="18"/>
        </w:rPr>
        <w:t xml:space="preserve">Nat </w:t>
      </w:r>
      <w:proofErr w:type="spellStart"/>
      <w:r>
        <w:rPr>
          <w:rFonts w:ascii="Palatino Linotype" w:eastAsia="Palatino Linotype" w:hAnsi="Palatino Linotype" w:cs="Palatino Linotype"/>
          <w:i/>
          <w:color w:val="000000"/>
          <w:sz w:val="18"/>
          <w:szCs w:val="18"/>
        </w:rPr>
        <w:t>Biotechnol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35</w:t>
      </w:r>
      <w:r>
        <w:rPr>
          <w:rFonts w:ascii="Palatino Linotype" w:eastAsia="Palatino Linotype" w:hAnsi="Palatino Linotype" w:cs="Palatino Linotype"/>
          <w:color w:val="000000"/>
          <w:sz w:val="18"/>
          <w:szCs w:val="18"/>
        </w:rPr>
        <w:t>, 833-844 (2017).</w:t>
      </w:r>
    </w:p>
    <w:p w14:paraId="72A44FBF"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01" w:author="Jocelyne DiRuggiero" w:date="2019-03-06T18:53:00Z">
        <w:r>
          <w:rPr>
            <w:rFonts w:ascii="Palatino Linotype" w:eastAsia="Palatino Linotype" w:hAnsi="Palatino Linotype" w:cs="Palatino Linotype"/>
            <w:color w:val="000000"/>
            <w:sz w:val="18"/>
            <w:szCs w:val="18"/>
          </w:rPr>
          <w:t>28.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w:t>
      </w:r>
      <w:proofErr w:type="spellStart"/>
      <w:r>
        <w:rPr>
          <w:rFonts w:ascii="Palatino Linotype" w:eastAsia="Palatino Linotype" w:hAnsi="Palatino Linotype" w:cs="Palatino Linotype"/>
          <w:color w:val="000000"/>
          <w:sz w:val="18"/>
          <w:szCs w:val="18"/>
        </w:rPr>
        <w:t>Poretsky</w:t>
      </w:r>
      <w:proofErr w:type="spellEnd"/>
      <w:r>
        <w:rPr>
          <w:rFonts w:ascii="Palatino Linotype" w:eastAsia="Palatino Linotype" w:hAnsi="Palatino Linotype" w:cs="Palatino Linotype"/>
          <w:color w:val="000000"/>
          <w:sz w:val="18"/>
          <w:szCs w:val="18"/>
        </w:rPr>
        <w:t xml:space="preserve">, R. L. Rodriguez, C. Luo, D. </w:t>
      </w:r>
      <w:proofErr w:type="spellStart"/>
      <w:r>
        <w:rPr>
          <w:rFonts w:ascii="Palatino Linotype" w:eastAsia="Palatino Linotype" w:hAnsi="Palatino Linotype" w:cs="Palatino Linotype"/>
          <w:color w:val="000000"/>
          <w:sz w:val="18"/>
          <w:szCs w:val="18"/>
        </w:rPr>
        <w:t>Tsementzi</w:t>
      </w:r>
      <w:proofErr w:type="spellEnd"/>
      <w:r>
        <w:rPr>
          <w:rFonts w:ascii="Palatino Linotype" w:eastAsia="Palatino Linotype" w:hAnsi="Palatino Linotype" w:cs="Palatino Linotype"/>
          <w:color w:val="000000"/>
          <w:sz w:val="18"/>
          <w:szCs w:val="18"/>
        </w:rPr>
        <w:t xml:space="preserve">, K. T. </w:t>
      </w:r>
      <w:proofErr w:type="spellStart"/>
      <w:r>
        <w:rPr>
          <w:rFonts w:ascii="Palatino Linotype" w:eastAsia="Palatino Linotype" w:hAnsi="Palatino Linotype" w:cs="Palatino Linotype"/>
          <w:color w:val="000000"/>
          <w:sz w:val="18"/>
          <w:szCs w:val="18"/>
        </w:rPr>
        <w:t>Konstantinidis</w:t>
      </w:r>
      <w:proofErr w:type="spellEnd"/>
      <w:r>
        <w:rPr>
          <w:rFonts w:ascii="Palatino Linotype" w:eastAsia="Palatino Linotype" w:hAnsi="Palatino Linotype" w:cs="Palatino Linotype"/>
          <w:color w:val="000000"/>
          <w:sz w:val="18"/>
          <w:szCs w:val="18"/>
        </w:rPr>
        <w:t xml:space="preserve">, Strengths and limitations of 16S </w:t>
      </w:r>
      <w:proofErr w:type="spellStart"/>
      <w:r>
        <w:rPr>
          <w:rFonts w:ascii="Palatino Linotype" w:eastAsia="Palatino Linotype" w:hAnsi="Palatino Linotype" w:cs="Palatino Linotype"/>
          <w:color w:val="000000"/>
          <w:sz w:val="18"/>
          <w:szCs w:val="18"/>
        </w:rPr>
        <w:t>rRNA</w:t>
      </w:r>
      <w:proofErr w:type="spellEnd"/>
      <w:r>
        <w:rPr>
          <w:rFonts w:ascii="Palatino Linotype" w:eastAsia="Palatino Linotype" w:hAnsi="Palatino Linotype" w:cs="Palatino Linotype"/>
          <w:color w:val="000000"/>
          <w:sz w:val="18"/>
          <w:szCs w:val="18"/>
        </w:rPr>
        <w:t xml:space="preserve"> gene amplicon sequencing in revealing temporal microbial community dynamics.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One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e93827 (2014).</w:t>
      </w:r>
    </w:p>
    <w:p w14:paraId="24944B06"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02" w:author="Jocelyne DiRuggiero" w:date="2019-03-06T18:53:00Z">
        <w:r>
          <w:rPr>
            <w:rFonts w:ascii="Palatino Linotype" w:eastAsia="Palatino Linotype" w:hAnsi="Palatino Linotype" w:cs="Palatino Linotype"/>
            <w:color w:val="000000"/>
            <w:sz w:val="18"/>
            <w:szCs w:val="18"/>
          </w:rPr>
          <w:t>29.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R. White, N. </w:t>
      </w:r>
      <w:proofErr w:type="spellStart"/>
      <w:r>
        <w:rPr>
          <w:rFonts w:ascii="Palatino Linotype" w:eastAsia="Palatino Linotype" w:hAnsi="Palatino Linotype" w:cs="Palatino Linotype"/>
          <w:color w:val="000000"/>
          <w:sz w:val="18"/>
          <w:szCs w:val="18"/>
        </w:rPr>
        <w:t>Nagarajan</w:t>
      </w:r>
      <w:proofErr w:type="spellEnd"/>
      <w:r>
        <w:rPr>
          <w:rFonts w:ascii="Palatino Linotype" w:eastAsia="Palatino Linotype" w:hAnsi="Palatino Linotype" w:cs="Palatino Linotype"/>
          <w:color w:val="000000"/>
          <w:sz w:val="18"/>
          <w:szCs w:val="18"/>
        </w:rPr>
        <w:t xml:space="preserve">, M. Pop, Statistical methods for detecting differentially abundant features in clinical metagenomic samples.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Comput</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5</w:t>
      </w:r>
      <w:r>
        <w:rPr>
          <w:rFonts w:ascii="Palatino Linotype" w:eastAsia="Palatino Linotype" w:hAnsi="Palatino Linotype" w:cs="Palatino Linotype"/>
          <w:color w:val="000000"/>
          <w:sz w:val="18"/>
          <w:szCs w:val="18"/>
        </w:rPr>
        <w:t>, e1000352 (2009).</w:t>
      </w:r>
    </w:p>
    <w:p w14:paraId="538E86D7" w14:textId="77777777" w:rsidR="000F77CD" w:rsidRPr="00C43918" w:rsidRDefault="000F77CD" w:rsidP="00C43918">
      <w:pPr>
        <w:pStyle w:val="MDPI71References"/>
        <w:numPr>
          <w:ilvl w:val="0"/>
          <w:numId w:val="1"/>
        </w:numPr>
        <w:adjustRightInd w:val="0"/>
        <w:snapToGrid w:val="0"/>
        <w:ind w:left="425" w:hanging="425"/>
        <w:rPr>
          <w:del w:id="403" w:author="Jocelyne DiRuggiero" w:date="2019-03-06T18:53:00Z"/>
        </w:rPr>
      </w:pPr>
      <w:del w:id="404" w:author="Jocelyne DiRuggiero" w:date="2019-03-06T18:53:00Z">
        <w:r w:rsidRPr="00C43918">
          <w:delText>S. Roux et al., Analysis of metagenomic data reveals common features of halophilic viral communities across continents. Environ Microbiol 18, 889-903 (2016).</w:delText>
        </w:r>
      </w:del>
    </w:p>
    <w:p w14:paraId="680EE9B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05" w:author="Jocelyne DiRuggiero" w:date="2019-03-06T18:53:00Z">
        <w:r>
          <w:rPr>
            <w:rFonts w:ascii="Palatino Linotype" w:eastAsia="Palatino Linotype" w:hAnsi="Palatino Linotype" w:cs="Palatino Linotype"/>
            <w:color w:val="000000"/>
            <w:sz w:val="18"/>
            <w:szCs w:val="18"/>
          </w:rPr>
          <w:t>30.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Crits</w:t>
      </w:r>
      <w:proofErr w:type="spellEnd"/>
      <w:r>
        <w:rPr>
          <w:rFonts w:ascii="Palatino Linotype" w:eastAsia="Palatino Linotype" w:hAnsi="Palatino Linotype" w:cs="Palatino Linotype"/>
          <w:color w:val="000000"/>
          <w:sz w:val="18"/>
          <w:szCs w:val="18"/>
        </w:rPr>
        <w:t>-Christoph</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Functional interactions of archaea, bacteria and viruses in a hypersaline endolithic community. </w:t>
      </w:r>
      <w:r>
        <w:rPr>
          <w:rFonts w:ascii="Palatino Linotype" w:eastAsia="Palatino Linotype" w:hAnsi="Palatino Linotype" w:cs="Palatino Linotype"/>
          <w:i/>
          <w:color w:val="000000"/>
          <w:sz w:val="18"/>
          <w:szCs w:val="18"/>
        </w:rPr>
        <w:t xml:space="preserve">Environ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18</w:t>
      </w:r>
      <w:r>
        <w:rPr>
          <w:rFonts w:ascii="Palatino Linotype" w:eastAsia="Palatino Linotype" w:hAnsi="Palatino Linotype" w:cs="Palatino Linotype"/>
          <w:color w:val="000000"/>
          <w:sz w:val="18"/>
          <w:szCs w:val="18"/>
        </w:rPr>
        <w:t>, 2064-2077 (2016).</w:t>
      </w:r>
    </w:p>
    <w:p w14:paraId="1F29D938" w14:textId="77777777" w:rsidR="00292FA9" w:rsidRDefault="004231E4">
      <w:pPr>
        <w:pStyle w:val="Normal1"/>
        <w:pBdr>
          <w:top w:val="nil"/>
          <w:left w:val="nil"/>
          <w:bottom w:val="nil"/>
          <w:right w:val="nil"/>
          <w:between w:val="nil"/>
        </w:pBdr>
        <w:ind w:left="720" w:hanging="720"/>
        <w:rPr>
          <w:ins w:id="406" w:author="Jocelyne DiRuggiero" w:date="2019-03-06T18:53:00Z"/>
          <w:rFonts w:ascii="Palatino Linotype" w:eastAsia="Palatino Linotype" w:hAnsi="Palatino Linotype" w:cs="Palatino Linotype"/>
          <w:color w:val="000000"/>
          <w:sz w:val="18"/>
          <w:szCs w:val="18"/>
        </w:rPr>
      </w:pPr>
      <w:ins w:id="407" w:author="Jocelyne DiRuggiero" w:date="2019-03-06T18:53:00Z">
        <w:r>
          <w:rPr>
            <w:rFonts w:ascii="Palatino Linotype" w:eastAsia="Palatino Linotype" w:hAnsi="Palatino Linotype" w:cs="Palatino Linotype"/>
            <w:color w:val="000000"/>
            <w:sz w:val="18"/>
            <w:szCs w:val="18"/>
          </w:rPr>
          <w:t>31.</w:t>
        </w:r>
        <w:r>
          <w:rPr>
            <w:rFonts w:ascii="Palatino Linotype" w:eastAsia="Palatino Linotype" w:hAnsi="Palatino Linotype" w:cs="Palatino Linotype"/>
            <w:color w:val="000000"/>
            <w:sz w:val="18"/>
            <w:szCs w:val="18"/>
          </w:rPr>
          <w:tab/>
          <w:t xml:space="preserve">A. </w:t>
        </w:r>
        <w:proofErr w:type="spellStart"/>
        <w:r>
          <w:rPr>
            <w:rFonts w:ascii="Palatino Linotype" w:eastAsia="Palatino Linotype" w:hAnsi="Palatino Linotype" w:cs="Palatino Linotype"/>
            <w:color w:val="000000"/>
            <w:sz w:val="18"/>
            <w:szCs w:val="18"/>
          </w:rPr>
          <w:t>Naghoni</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Microbial diversity in the hypersaline Lake </w:t>
        </w:r>
        <w:proofErr w:type="spellStart"/>
        <w:r>
          <w:rPr>
            <w:rFonts w:ascii="Palatino Linotype" w:eastAsia="Palatino Linotype" w:hAnsi="Palatino Linotype" w:cs="Palatino Linotype"/>
            <w:color w:val="000000"/>
            <w:sz w:val="18"/>
            <w:szCs w:val="18"/>
          </w:rPr>
          <w:t>Meyghan</w:t>
        </w:r>
        <w:proofErr w:type="spellEnd"/>
        <w:r>
          <w:rPr>
            <w:rFonts w:ascii="Palatino Linotype" w:eastAsia="Palatino Linotype" w:hAnsi="Palatino Linotype" w:cs="Palatino Linotype"/>
            <w:color w:val="000000"/>
            <w:sz w:val="18"/>
            <w:szCs w:val="18"/>
          </w:rPr>
          <w:t xml:space="preserve">, Iran.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w:t>
        </w:r>
        <w:r>
          <w:rPr>
            <w:rFonts w:ascii="Palatino Linotype" w:eastAsia="Palatino Linotype" w:hAnsi="Palatino Linotype" w:cs="Palatino Linotype"/>
            <w:color w:val="000000"/>
            <w:sz w:val="18"/>
            <w:szCs w:val="18"/>
          </w:rPr>
          <w:t>, 11522 (2017).</w:t>
        </w:r>
      </w:ins>
    </w:p>
    <w:p w14:paraId="237EFFDA" w14:textId="77777777" w:rsidR="00292FA9" w:rsidRDefault="004231E4">
      <w:pPr>
        <w:pStyle w:val="Normal1"/>
        <w:pBdr>
          <w:top w:val="nil"/>
          <w:left w:val="nil"/>
          <w:bottom w:val="nil"/>
          <w:right w:val="nil"/>
          <w:between w:val="nil"/>
        </w:pBdr>
        <w:ind w:left="720" w:hanging="720"/>
        <w:rPr>
          <w:ins w:id="408" w:author="Jocelyne DiRuggiero" w:date="2019-03-06T18:53:00Z"/>
          <w:rFonts w:ascii="Palatino Linotype" w:eastAsia="Palatino Linotype" w:hAnsi="Palatino Linotype" w:cs="Palatino Linotype"/>
          <w:color w:val="000000"/>
          <w:sz w:val="18"/>
          <w:szCs w:val="18"/>
        </w:rPr>
      </w:pPr>
      <w:ins w:id="409" w:author="Jocelyne DiRuggiero" w:date="2019-03-06T18:53:00Z">
        <w:r>
          <w:rPr>
            <w:rFonts w:ascii="Palatino Linotype" w:eastAsia="Palatino Linotype" w:hAnsi="Palatino Linotype" w:cs="Palatino Linotype"/>
            <w:color w:val="000000"/>
            <w:sz w:val="18"/>
            <w:szCs w:val="18"/>
          </w:rPr>
          <w:t>32.</w:t>
        </w:r>
        <w:r>
          <w:rPr>
            <w:rFonts w:ascii="Palatino Linotype" w:eastAsia="Palatino Linotype" w:hAnsi="Palatino Linotype" w:cs="Palatino Linotype"/>
            <w:color w:val="000000"/>
            <w:sz w:val="18"/>
            <w:szCs w:val="18"/>
          </w:rPr>
          <w:tab/>
          <w:t xml:space="preserve">A. M. </w:t>
        </w:r>
        <w:proofErr w:type="spellStart"/>
        <w:r>
          <w:rPr>
            <w:rFonts w:ascii="Palatino Linotype" w:eastAsia="Palatino Linotype" w:hAnsi="Palatino Linotype" w:cs="Palatino Linotype"/>
            <w:color w:val="000000"/>
            <w:sz w:val="18"/>
            <w:szCs w:val="18"/>
          </w:rPr>
          <w:t>Plominsky</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Distinctive Archaeal Composition of an Artisanal Crystallizer Pond and Functional Insights </w:t>
        </w:r>
        <w:proofErr w:type="gramStart"/>
        <w:r>
          <w:rPr>
            <w:rFonts w:ascii="Palatino Linotype" w:eastAsia="Palatino Linotype" w:hAnsi="Palatino Linotype" w:cs="Palatino Linotype"/>
            <w:color w:val="000000"/>
            <w:sz w:val="18"/>
            <w:szCs w:val="18"/>
          </w:rPr>
          <w:t>Into</w:t>
        </w:r>
        <w:proofErr w:type="gramEnd"/>
        <w:r>
          <w:rPr>
            <w:rFonts w:ascii="Palatino Linotype" w:eastAsia="Palatino Linotype" w:hAnsi="Palatino Linotype" w:cs="Palatino Linotype"/>
            <w:color w:val="000000"/>
            <w:sz w:val="18"/>
            <w:szCs w:val="18"/>
          </w:rPr>
          <w:t xml:space="preserve"> Salt-Saturated Hypersaline Environment Adaptation.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1800 (2018).</w:t>
        </w:r>
      </w:ins>
    </w:p>
    <w:p w14:paraId="5A2A251C" w14:textId="77777777" w:rsidR="00292FA9" w:rsidRDefault="004231E4">
      <w:pPr>
        <w:pStyle w:val="Normal1"/>
        <w:pBdr>
          <w:top w:val="nil"/>
          <w:left w:val="nil"/>
          <w:bottom w:val="nil"/>
          <w:right w:val="nil"/>
          <w:between w:val="nil"/>
        </w:pBdr>
        <w:ind w:left="720" w:hanging="720"/>
        <w:rPr>
          <w:ins w:id="410" w:author="Jocelyne DiRuggiero" w:date="2019-03-06T18:53:00Z"/>
          <w:rFonts w:ascii="Palatino Linotype" w:eastAsia="Palatino Linotype" w:hAnsi="Palatino Linotype" w:cs="Palatino Linotype"/>
          <w:color w:val="000000"/>
          <w:sz w:val="18"/>
          <w:szCs w:val="18"/>
        </w:rPr>
      </w:pPr>
      <w:ins w:id="411" w:author="Jocelyne DiRuggiero" w:date="2019-03-06T18:53:00Z">
        <w:r>
          <w:rPr>
            <w:rFonts w:ascii="Palatino Linotype" w:eastAsia="Palatino Linotype" w:hAnsi="Palatino Linotype" w:cs="Palatino Linotype"/>
            <w:color w:val="000000"/>
            <w:sz w:val="18"/>
            <w:szCs w:val="18"/>
          </w:rPr>
          <w:t>33.</w:t>
        </w:r>
        <w:r>
          <w:rPr>
            <w:rFonts w:ascii="Palatino Linotype" w:eastAsia="Palatino Linotype" w:hAnsi="Palatino Linotype" w:cs="Palatino Linotype"/>
            <w:color w:val="000000"/>
            <w:sz w:val="18"/>
            <w:szCs w:val="18"/>
          </w:rPr>
          <w:tab/>
          <w:t>S. Roux</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Analysis of metagenomic data reveals common features of halophilic viral communities across continents. </w:t>
        </w:r>
        <w:r>
          <w:rPr>
            <w:rFonts w:ascii="Palatino Linotype" w:eastAsia="Palatino Linotype" w:hAnsi="Palatino Linotype" w:cs="Palatino Linotype"/>
            <w:i/>
            <w:color w:val="000000"/>
            <w:sz w:val="18"/>
            <w:szCs w:val="18"/>
          </w:rPr>
          <w:t xml:space="preserve">Environ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18</w:t>
        </w:r>
        <w:r>
          <w:rPr>
            <w:rFonts w:ascii="Palatino Linotype" w:eastAsia="Palatino Linotype" w:hAnsi="Palatino Linotype" w:cs="Palatino Linotype"/>
            <w:color w:val="000000"/>
            <w:sz w:val="18"/>
            <w:szCs w:val="18"/>
          </w:rPr>
          <w:t>, 889-903 (2016).</w:t>
        </w:r>
      </w:ins>
    </w:p>
    <w:p w14:paraId="1DDE97F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12" w:author="Jocelyne DiRuggiero" w:date="2019-03-06T18:53:00Z">
        <w:r>
          <w:rPr>
            <w:rFonts w:ascii="Palatino Linotype" w:eastAsia="Palatino Linotype" w:hAnsi="Palatino Linotype" w:cs="Palatino Linotype"/>
            <w:color w:val="000000"/>
            <w:sz w:val="18"/>
            <w:szCs w:val="18"/>
          </w:rPr>
          <w:t>34.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w:t>
      </w:r>
      <w:proofErr w:type="spellStart"/>
      <w:r>
        <w:rPr>
          <w:rFonts w:ascii="Palatino Linotype" w:eastAsia="Palatino Linotype" w:hAnsi="Palatino Linotype" w:cs="Palatino Linotype"/>
          <w:color w:val="000000"/>
          <w:sz w:val="18"/>
          <w:szCs w:val="18"/>
        </w:rPr>
        <w:t>Pedros-Alio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The microbial food web along salinity gradients. </w:t>
      </w:r>
      <w:r>
        <w:rPr>
          <w:rFonts w:ascii="Palatino Linotype" w:eastAsia="Palatino Linotype" w:hAnsi="Palatino Linotype" w:cs="Palatino Linotype"/>
          <w:i/>
          <w:color w:val="000000"/>
          <w:sz w:val="18"/>
          <w:szCs w:val="18"/>
        </w:rPr>
        <w:t xml:space="preserve">FEMS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Ecol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32</w:t>
      </w:r>
      <w:r>
        <w:rPr>
          <w:rFonts w:ascii="Palatino Linotype" w:eastAsia="Palatino Linotype" w:hAnsi="Palatino Linotype" w:cs="Palatino Linotype"/>
          <w:color w:val="000000"/>
          <w:sz w:val="18"/>
          <w:szCs w:val="18"/>
        </w:rPr>
        <w:t>, 143-155 (2000).</w:t>
      </w:r>
    </w:p>
    <w:p w14:paraId="7F797F3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13" w:author="Jocelyne DiRuggiero" w:date="2019-03-06T18:53:00Z">
        <w:r>
          <w:rPr>
            <w:rFonts w:ascii="Palatino Linotype" w:eastAsia="Palatino Linotype" w:hAnsi="Palatino Linotype" w:cs="Palatino Linotype"/>
            <w:color w:val="000000"/>
            <w:sz w:val="18"/>
            <w:szCs w:val="18"/>
          </w:rPr>
          <w:t>35.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N. </w:t>
      </w:r>
      <w:proofErr w:type="spellStart"/>
      <w:r>
        <w:rPr>
          <w:rFonts w:ascii="Palatino Linotype" w:eastAsia="Palatino Linotype" w:hAnsi="Palatino Linotype" w:cs="Palatino Linotype"/>
          <w:color w:val="000000"/>
          <w:sz w:val="18"/>
          <w:szCs w:val="18"/>
        </w:rPr>
        <w:t>GuixaBoixareu</w:t>
      </w:r>
      <w:proofErr w:type="spellEnd"/>
      <w:r>
        <w:rPr>
          <w:rFonts w:ascii="Palatino Linotype" w:eastAsia="Palatino Linotype" w:hAnsi="Palatino Linotype" w:cs="Palatino Linotype"/>
          <w:color w:val="000000"/>
          <w:sz w:val="18"/>
          <w:szCs w:val="18"/>
        </w:rPr>
        <w:t xml:space="preserve">, J. I. </w:t>
      </w:r>
      <w:proofErr w:type="spellStart"/>
      <w:r>
        <w:rPr>
          <w:rFonts w:ascii="Palatino Linotype" w:eastAsia="Palatino Linotype" w:hAnsi="Palatino Linotype" w:cs="Palatino Linotype"/>
          <w:color w:val="000000"/>
          <w:sz w:val="18"/>
          <w:szCs w:val="18"/>
        </w:rPr>
        <w:t>CalderonPaz</w:t>
      </w:r>
      <w:proofErr w:type="spellEnd"/>
      <w:r>
        <w:rPr>
          <w:rFonts w:ascii="Palatino Linotype" w:eastAsia="Palatino Linotype" w:hAnsi="Palatino Linotype" w:cs="Palatino Linotype"/>
          <w:color w:val="000000"/>
          <w:sz w:val="18"/>
          <w:szCs w:val="18"/>
        </w:rPr>
        <w:t xml:space="preserve">, M. Heldal, G. </w:t>
      </w:r>
      <w:proofErr w:type="spellStart"/>
      <w:r>
        <w:rPr>
          <w:rFonts w:ascii="Palatino Linotype" w:eastAsia="Palatino Linotype" w:hAnsi="Palatino Linotype" w:cs="Palatino Linotype"/>
          <w:color w:val="000000"/>
          <w:sz w:val="18"/>
          <w:szCs w:val="18"/>
        </w:rPr>
        <w:t>Bratbak</w:t>
      </w:r>
      <w:proofErr w:type="spellEnd"/>
      <w:r>
        <w:rPr>
          <w:rFonts w:ascii="Palatino Linotype" w:eastAsia="Palatino Linotype" w:hAnsi="Palatino Linotype" w:cs="Palatino Linotype"/>
          <w:color w:val="000000"/>
          <w:sz w:val="18"/>
          <w:szCs w:val="18"/>
        </w:rPr>
        <w:t xml:space="preserve">, C. </w:t>
      </w:r>
      <w:proofErr w:type="spellStart"/>
      <w:r>
        <w:rPr>
          <w:rFonts w:ascii="Palatino Linotype" w:eastAsia="Palatino Linotype" w:hAnsi="Palatino Linotype" w:cs="Palatino Linotype"/>
          <w:color w:val="000000"/>
          <w:sz w:val="18"/>
          <w:szCs w:val="18"/>
        </w:rPr>
        <w:t>PedrosAlio</w:t>
      </w:r>
      <w:proofErr w:type="spellEnd"/>
      <w:r>
        <w:rPr>
          <w:rFonts w:ascii="Palatino Linotype" w:eastAsia="Palatino Linotype" w:hAnsi="Palatino Linotype" w:cs="Palatino Linotype"/>
          <w:color w:val="000000"/>
          <w:sz w:val="18"/>
          <w:szCs w:val="18"/>
        </w:rPr>
        <w:t xml:space="preserve">, Viral lysis and </w:t>
      </w:r>
      <w:proofErr w:type="spellStart"/>
      <w:r>
        <w:rPr>
          <w:rFonts w:ascii="Palatino Linotype" w:eastAsia="Palatino Linotype" w:hAnsi="Palatino Linotype" w:cs="Palatino Linotype"/>
          <w:color w:val="000000"/>
          <w:sz w:val="18"/>
          <w:szCs w:val="18"/>
        </w:rPr>
        <w:t>bacterivory</w:t>
      </w:r>
      <w:proofErr w:type="spellEnd"/>
      <w:r>
        <w:rPr>
          <w:rFonts w:ascii="Palatino Linotype" w:eastAsia="Palatino Linotype" w:hAnsi="Palatino Linotype" w:cs="Palatino Linotype"/>
          <w:color w:val="000000"/>
          <w:sz w:val="18"/>
          <w:szCs w:val="18"/>
        </w:rPr>
        <w:t xml:space="preserve"> as prokaryotic loss factors along a salinity gradient. </w:t>
      </w:r>
      <w:proofErr w:type="spellStart"/>
      <w:r>
        <w:rPr>
          <w:rFonts w:ascii="Palatino Linotype" w:eastAsia="Palatino Linotype" w:hAnsi="Palatino Linotype" w:cs="Palatino Linotype"/>
          <w:i/>
          <w:color w:val="000000"/>
          <w:sz w:val="18"/>
          <w:szCs w:val="18"/>
        </w:rPr>
        <w:t>Aquat</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Microb</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Ecol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11</w:t>
      </w:r>
      <w:r>
        <w:rPr>
          <w:rFonts w:ascii="Palatino Linotype" w:eastAsia="Palatino Linotype" w:hAnsi="Palatino Linotype" w:cs="Palatino Linotype"/>
          <w:color w:val="000000"/>
          <w:sz w:val="18"/>
          <w:szCs w:val="18"/>
        </w:rPr>
        <w:t>, 215-227 (1996).</w:t>
      </w:r>
    </w:p>
    <w:p w14:paraId="7311D3DE" w14:textId="1DD7D4DA" w:rsidR="00292FA9" w:rsidRDefault="00C43918">
      <w:pPr>
        <w:pStyle w:val="Normal1"/>
        <w:pBdr>
          <w:top w:val="nil"/>
          <w:left w:val="nil"/>
          <w:bottom w:val="nil"/>
          <w:right w:val="nil"/>
          <w:between w:val="nil"/>
        </w:pBdr>
        <w:ind w:left="720" w:hanging="720"/>
        <w:rPr>
          <w:ins w:id="414" w:author="Jocelyne DiRuggiero" w:date="2019-03-06T18:53:00Z"/>
          <w:rFonts w:ascii="Palatino Linotype" w:eastAsia="Palatino Linotype" w:hAnsi="Palatino Linotype" w:cs="Palatino Linotype"/>
          <w:color w:val="000000"/>
          <w:sz w:val="18"/>
          <w:szCs w:val="18"/>
        </w:rPr>
      </w:pPr>
      <w:del w:id="415" w:author="Jocelyne DiRuggiero" w:date="2019-03-06T18:53:00Z">
        <w:r w:rsidRPr="00C43918">
          <w:lastRenderedPageBreak/>
          <w:delText>A.</w:delText>
        </w:r>
      </w:del>
      <w:ins w:id="416" w:author="Jocelyne DiRuggiero" w:date="2019-03-06T18:53:00Z">
        <w:r w:rsidR="004231E4">
          <w:rPr>
            <w:rFonts w:ascii="Palatino Linotype" w:eastAsia="Palatino Linotype" w:hAnsi="Palatino Linotype" w:cs="Palatino Linotype"/>
            <w:color w:val="000000"/>
            <w:sz w:val="18"/>
            <w:szCs w:val="18"/>
          </w:rPr>
          <w:t>36.</w:t>
        </w:r>
        <w:r w:rsidR="004231E4">
          <w:rPr>
            <w:rFonts w:ascii="Palatino Linotype" w:eastAsia="Palatino Linotype" w:hAnsi="Palatino Linotype" w:cs="Palatino Linotype"/>
            <w:color w:val="000000"/>
            <w:sz w:val="18"/>
            <w:szCs w:val="18"/>
          </w:rPr>
          <w:tab/>
          <w:t>F. Santos</w:t>
        </w:r>
        <w:r w:rsidR="004231E4">
          <w:rPr>
            <w:rFonts w:ascii="Palatino Linotype" w:eastAsia="Palatino Linotype" w:hAnsi="Palatino Linotype" w:cs="Palatino Linotype"/>
            <w:i/>
            <w:color w:val="000000"/>
            <w:sz w:val="18"/>
            <w:szCs w:val="18"/>
          </w:rPr>
          <w:t xml:space="preserve"> et al.</w:t>
        </w:r>
        <w:r w:rsidR="004231E4">
          <w:rPr>
            <w:rFonts w:ascii="Palatino Linotype" w:eastAsia="Palatino Linotype" w:hAnsi="Palatino Linotype" w:cs="Palatino Linotype"/>
            <w:color w:val="000000"/>
            <w:sz w:val="18"/>
            <w:szCs w:val="18"/>
          </w:rPr>
          <w:t xml:space="preserve">, Metagenomic approach to the study of </w:t>
        </w:r>
        <w:proofErr w:type="spellStart"/>
        <w:r w:rsidR="004231E4">
          <w:rPr>
            <w:rFonts w:ascii="Palatino Linotype" w:eastAsia="Palatino Linotype" w:hAnsi="Palatino Linotype" w:cs="Palatino Linotype"/>
            <w:color w:val="000000"/>
            <w:sz w:val="18"/>
            <w:szCs w:val="18"/>
          </w:rPr>
          <w:t>halophages</w:t>
        </w:r>
        <w:proofErr w:type="spellEnd"/>
        <w:r w:rsidR="004231E4">
          <w:rPr>
            <w:rFonts w:ascii="Palatino Linotype" w:eastAsia="Palatino Linotype" w:hAnsi="Palatino Linotype" w:cs="Palatino Linotype"/>
            <w:color w:val="000000"/>
            <w:sz w:val="18"/>
            <w:szCs w:val="18"/>
          </w:rPr>
          <w:t xml:space="preserve">: the environmental </w:t>
        </w:r>
        <w:proofErr w:type="spellStart"/>
        <w:r w:rsidR="004231E4">
          <w:rPr>
            <w:rFonts w:ascii="Palatino Linotype" w:eastAsia="Palatino Linotype" w:hAnsi="Palatino Linotype" w:cs="Palatino Linotype"/>
            <w:color w:val="000000"/>
            <w:sz w:val="18"/>
            <w:szCs w:val="18"/>
          </w:rPr>
          <w:t>halophage</w:t>
        </w:r>
        <w:proofErr w:type="spellEnd"/>
        <w:r w:rsidR="004231E4">
          <w:rPr>
            <w:rFonts w:ascii="Palatino Linotype" w:eastAsia="Palatino Linotype" w:hAnsi="Palatino Linotype" w:cs="Palatino Linotype"/>
            <w:color w:val="000000"/>
            <w:sz w:val="18"/>
            <w:szCs w:val="18"/>
          </w:rPr>
          <w:t xml:space="preserve"> 1. </w:t>
        </w:r>
        <w:r w:rsidR="004231E4">
          <w:rPr>
            <w:rFonts w:ascii="Palatino Linotype" w:eastAsia="Palatino Linotype" w:hAnsi="Palatino Linotype" w:cs="Palatino Linotype"/>
            <w:i/>
            <w:color w:val="000000"/>
            <w:sz w:val="18"/>
            <w:szCs w:val="18"/>
          </w:rPr>
          <w:t xml:space="preserve">Environ </w:t>
        </w:r>
        <w:proofErr w:type="spellStart"/>
        <w:r w:rsidR="004231E4">
          <w:rPr>
            <w:rFonts w:ascii="Palatino Linotype" w:eastAsia="Palatino Linotype" w:hAnsi="Palatino Linotype" w:cs="Palatino Linotype"/>
            <w:i/>
            <w:color w:val="000000"/>
            <w:sz w:val="18"/>
            <w:szCs w:val="18"/>
          </w:rPr>
          <w:t>Microbiol</w:t>
        </w:r>
        <w:proofErr w:type="spellEnd"/>
        <w:r w:rsidR="004231E4">
          <w:rPr>
            <w:rFonts w:ascii="Palatino Linotype" w:eastAsia="Palatino Linotype" w:hAnsi="Palatino Linotype" w:cs="Palatino Linotype"/>
            <w:color w:val="000000"/>
            <w:sz w:val="18"/>
            <w:szCs w:val="18"/>
          </w:rPr>
          <w:t xml:space="preserve"> </w:t>
        </w:r>
        <w:r w:rsidR="004231E4">
          <w:rPr>
            <w:rFonts w:ascii="Palatino Linotype" w:eastAsia="Palatino Linotype" w:hAnsi="Palatino Linotype" w:cs="Palatino Linotype"/>
            <w:b/>
            <w:color w:val="000000"/>
            <w:sz w:val="18"/>
            <w:szCs w:val="18"/>
          </w:rPr>
          <w:t>9</w:t>
        </w:r>
        <w:r w:rsidR="004231E4">
          <w:rPr>
            <w:rFonts w:ascii="Palatino Linotype" w:eastAsia="Palatino Linotype" w:hAnsi="Palatino Linotype" w:cs="Palatino Linotype"/>
            <w:color w:val="000000"/>
            <w:sz w:val="18"/>
            <w:szCs w:val="18"/>
          </w:rPr>
          <w:t>, 1711-1723 (2007).</w:t>
        </w:r>
      </w:ins>
    </w:p>
    <w:p w14:paraId="0DF9CDBC" w14:textId="77777777" w:rsidR="00292FA9" w:rsidRDefault="004231E4">
      <w:pPr>
        <w:pStyle w:val="Normal1"/>
        <w:pBdr>
          <w:top w:val="nil"/>
          <w:left w:val="nil"/>
          <w:bottom w:val="nil"/>
          <w:right w:val="nil"/>
          <w:between w:val="nil"/>
        </w:pBdr>
        <w:ind w:left="720" w:hanging="720"/>
        <w:rPr>
          <w:ins w:id="417" w:author="Jocelyne DiRuggiero" w:date="2019-03-06T18:53:00Z"/>
          <w:rFonts w:ascii="Palatino Linotype" w:eastAsia="Palatino Linotype" w:hAnsi="Palatino Linotype" w:cs="Palatino Linotype"/>
          <w:color w:val="000000"/>
          <w:sz w:val="18"/>
          <w:szCs w:val="18"/>
        </w:rPr>
      </w:pPr>
      <w:ins w:id="418" w:author="Jocelyne DiRuggiero" w:date="2019-03-06T18:53:00Z">
        <w:r>
          <w:rPr>
            <w:rFonts w:ascii="Palatino Linotype" w:eastAsia="Palatino Linotype" w:hAnsi="Palatino Linotype" w:cs="Palatino Linotype"/>
            <w:color w:val="000000"/>
            <w:sz w:val="18"/>
            <w:szCs w:val="18"/>
          </w:rPr>
          <w:t>37.</w:t>
        </w:r>
        <w:r>
          <w:rPr>
            <w:rFonts w:ascii="Palatino Linotype" w:eastAsia="Palatino Linotype" w:hAnsi="Palatino Linotype" w:cs="Palatino Linotype"/>
            <w:color w:val="000000"/>
            <w:sz w:val="18"/>
            <w:szCs w:val="18"/>
          </w:rPr>
          <w:tab/>
          <w:t xml:space="preserve">F. Santos, P. </w:t>
        </w:r>
        <w:proofErr w:type="spellStart"/>
        <w:r>
          <w:rPr>
            <w:rFonts w:ascii="Palatino Linotype" w:eastAsia="Palatino Linotype" w:hAnsi="Palatino Linotype" w:cs="Palatino Linotype"/>
            <w:color w:val="000000"/>
            <w:sz w:val="18"/>
            <w:szCs w:val="18"/>
          </w:rPr>
          <w:t>Yarza</w:t>
        </w:r>
        <w:proofErr w:type="spellEnd"/>
        <w:r>
          <w:rPr>
            <w:rFonts w:ascii="Palatino Linotype" w:eastAsia="Palatino Linotype" w:hAnsi="Palatino Linotype" w:cs="Palatino Linotype"/>
            <w:color w:val="000000"/>
            <w:sz w:val="18"/>
            <w:szCs w:val="18"/>
          </w:rPr>
          <w:t xml:space="preserve">, V. </w:t>
        </w:r>
        <w:proofErr w:type="spellStart"/>
        <w:r>
          <w:rPr>
            <w:rFonts w:ascii="Palatino Linotype" w:eastAsia="Palatino Linotype" w:hAnsi="Palatino Linotype" w:cs="Palatino Linotype"/>
            <w:color w:val="000000"/>
            <w:sz w:val="18"/>
            <w:szCs w:val="18"/>
          </w:rPr>
          <w:t>Parro</w:t>
        </w:r>
        <w:proofErr w:type="spellEnd"/>
        <w:r>
          <w:rPr>
            <w:rFonts w:ascii="Palatino Linotype" w:eastAsia="Palatino Linotype" w:hAnsi="Palatino Linotype" w:cs="Palatino Linotype"/>
            <w:color w:val="000000"/>
            <w:sz w:val="18"/>
            <w:szCs w:val="18"/>
          </w:rPr>
          <w:t xml:space="preserve">, C. Briones, J. Anton, The </w:t>
        </w:r>
        <w:proofErr w:type="spellStart"/>
        <w:r>
          <w:rPr>
            <w:rFonts w:ascii="Palatino Linotype" w:eastAsia="Palatino Linotype" w:hAnsi="Palatino Linotype" w:cs="Palatino Linotype"/>
            <w:color w:val="000000"/>
            <w:sz w:val="18"/>
            <w:szCs w:val="18"/>
          </w:rPr>
          <w:t>metavirome</w:t>
        </w:r>
        <w:proofErr w:type="spellEnd"/>
        <w:r>
          <w:rPr>
            <w:rFonts w:ascii="Palatino Linotype" w:eastAsia="Palatino Linotype" w:hAnsi="Palatino Linotype" w:cs="Palatino Linotype"/>
            <w:color w:val="000000"/>
            <w:sz w:val="18"/>
            <w:szCs w:val="18"/>
          </w:rPr>
          <w:t xml:space="preserve"> of a hypersaline environment. </w:t>
        </w:r>
        <w:r>
          <w:rPr>
            <w:rFonts w:ascii="Palatino Linotype" w:eastAsia="Palatino Linotype" w:hAnsi="Palatino Linotype" w:cs="Palatino Linotype"/>
            <w:i/>
            <w:color w:val="000000"/>
            <w:sz w:val="18"/>
            <w:szCs w:val="18"/>
          </w:rPr>
          <w:t xml:space="preserve">Environ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12</w:t>
        </w:r>
        <w:r>
          <w:rPr>
            <w:rFonts w:ascii="Palatino Linotype" w:eastAsia="Palatino Linotype" w:hAnsi="Palatino Linotype" w:cs="Palatino Linotype"/>
            <w:color w:val="000000"/>
            <w:sz w:val="18"/>
            <w:szCs w:val="18"/>
          </w:rPr>
          <w:t>, 2965-2976 (2010).</w:t>
        </w:r>
      </w:ins>
    </w:p>
    <w:p w14:paraId="43564FEE" w14:textId="77777777" w:rsidR="00292FA9" w:rsidRDefault="004231E4">
      <w:pPr>
        <w:pStyle w:val="Normal1"/>
        <w:pBdr>
          <w:top w:val="nil"/>
          <w:left w:val="nil"/>
          <w:bottom w:val="nil"/>
          <w:right w:val="nil"/>
          <w:between w:val="nil"/>
        </w:pBdr>
        <w:ind w:left="720" w:hanging="720"/>
        <w:rPr>
          <w:ins w:id="419" w:author="Jocelyne DiRuggiero" w:date="2019-03-06T18:53:00Z"/>
          <w:rFonts w:ascii="Palatino Linotype" w:eastAsia="Palatino Linotype" w:hAnsi="Palatino Linotype" w:cs="Palatino Linotype"/>
          <w:color w:val="000000"/>
          <w:sz w:val="18"/>
          <w:szCs w:val="18"/>
        </w:rPr>
      </w:pPr>
      <w:ins w:id="420" w:author="Jocelyne DiRuggiero" w:date="2019-03-06T18:53:00Z">
        <w:r>
          <w:rPr>
            <w:rFonts w:ascii="Palatino Linotype" w:eastAsia="Palatino Linotype" w:hAnsi="Palatino Linotype" w:cs="Palatino Linotype"/>
            <w:color w:val="000000"/>
            <w:sz w:val="18"/>
            <w:szCs w:val="18"/>
          </w:rPr>
          <w:t>38.</w:t>
        </w:r>
        <w:r>
          <w:rPr>
            <w:rFonts w:ascii="Palatino Linotype" w:eastAsia="Palatino Linotype" w:hAnsi="Palatino Linotype" w:cs="Palatino Linotype"/>
            <w:color w:val="000000"/>
            <w:sz w:val="18"/>
            <w:szCs w:val="18"/>
          </w:rPr>
          <w:tab/>
          <w:t xml:space="preserve">A. </w:t>
        </w:r>
        <w:proofErr w:type="spellStart"/>
        <w:r>
          <w:rPr>
            <w:rFonts w:ascii="Palatino Linotype" w:eastAsia="Palatino Linotype" w:hAnsi="Palatino Linotype" w:cs="Palatino Linotype"/>
            <w:color w:val="000000"/>
            <w:sz w:val="18"/>
            <w:szCs w:val="18"/>
          </w:rPr>
          <w:t>Antunes</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First Insights into the Viral Communities of the Deep-sea Anoxic Brines of the Red Sea. </w:t>
        </w:r>
        <w:r>
          <w:rPr>
            <w:rFonts w:ascii="Palatino Linotype" w:eastAsia="Palatino Linotype" w:hAnsi="Palatino Linotype" w:cs="Palatino Linotype"/>
            <w:i/>
            <w:color w:val="000000"/>
            <w:sz w:val="18"/>
            <w:szCs w:val="18"/>
          </w:rPr>
          <w:t>Genomics Proteomics Bioinformatics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13</w:t>
        </w:r>
        <w:r>
          <w:rPr>
            <w:rFonts w:ascii="Palatino Linotype" w:eastAsia="Palatino Linotype" w:hAnsi="Palatino Linotype" w:cs="Palatino Linotype"/>
            <w:color w:val="000000"/>
            <w:sz w:val="18"/>
            <w:szCs w:val="18"/>
          </w:rPr>
          <w:t>, 304-309 (2015).</w:t>
        </w:r>
      </w:ins>
    </w:p>
    <w:p w14:paraId="614544D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1" w:author="Jocelyne DiRuggiero" w:date="2019-03-06T18:53:00Z">
        <w:r>
          <w:rPr>
            <w:rFonts w:ascii="Palatino Linotype" w:eastAsia="Palatino Linotype" w:hAnsi="Palatino Linotype" w:cs="Palatino Linotype"/>
            <w:color w:val="000000"/>
            <w:sz w:val="18"/>
            <w:szCs w:val="18"/>
          </w:rPr>
          <w:t>39.</w:t>
        </w:r>
        <w:r>
          <w:rPr>
            <w:rFonts w:ascii="Palatino Linotype" w:eastAsia="Palatino Linotype" w:hAnsi="Palatino Linotype" w:cs="Palatino Linotype"/>
            <w:color w:val="000000"/>
            <w:sz w:val="18"/>
            <w:szCs w:val="18"/>
          </w:rPr>
          <w:tab/>
          <w:t xml:space="preserve">A. </w:t>
        </w:r>
      </w:ins>
      <w:r>
        <w:rPr>
          <w:rFonts w:ascii="Palatino Linotype" w:eastAsia="Palatino Linotype" w:hAnsi="Palatino Linotype" w:cs="Palatino Linotype"/>
          <w:color w:val="000000"/>
          <w:sz w:val="18"/>
          <w:szCs w:val="18"/>
        </w:rPr>
        <w:t xml:space="preserve">G. Moller, C. Liang, Determining virus-host interactions and glycerol metabolism profiles in geographically diverse solar </w:t>
      </w:r>
      <w:proofErr w:type="spellStart"/>
      <w:r>
        <w:rPr>
          <w:rFonts w:ascii="Palatino Linotype" w:eastAsia="Palatino Linotype" w:hAnsi="Palatino Linotype" w:cs="Palatino Linotype"/>
          <w:color w:val="000000"/>
          <w:sz w:val="18"/>
          <w:szCs w:val="18"/>
        </w:rPr>
        <w:t>salterns</w:t>
      </w:r>
      <w:proofErr w:type="spellEnd"/>
      <w:r>
        <w:rPr>
          <w:rFonts w:ascii="Palatino Linotype" w:eastAsia="Palatino Linotype" w:hAnsi="Palatino Linotype" w:cs="Palatino Linotype"/>
          <w:color w:val="000000"/>
          <w:sz w:val="18"/>
          <w:szCs w:val="18"/>
        </w:rPr>
        <w:t xml:space="preserve"> with metagenomics. </w:t>
      </w:r>
      <w:proofErr w:type="spellStart"/>
      <w:r>
        <w:rPr>
          <w:rFonts w:ascii="Palatino Linotype" w:eastAsia="Palatino Linotype" w:hAnsi="Palatino Linotype" w:cs="Palatino Linotype"/>
          <w:i/>
          <w:color w:val="000000"/>
          <w:sz w:val="18"/>
          <w:szCs w:val="18"/>
        </w:rPr>
        <w:t>PeerJ</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5</w:t>
      </w:r>
      <w:r>
        <w:rPr>
          <w:rFonts w:ascii="Palatino Linotype" w:eastAsia="Palatino Linotype" w:hAnsi="Palatino Linotype" w:cs="Palatino Linotype"/>
          <w:color w:val="000000"/>
          <w:sz w:val="18"/>
          <w:szCs w:val="18"/>
        </w:rPr>
        <w:t>, e2844 (2017).</w:t>
      </w:r>
    </w:p>
    <w:p w14:paraId="396F9F3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2" w:author="Jocelyne DiRuggiero" w:date="2019-03-06T18:53:00Z">
        <w:r>
          <w:rPr>
            <w:rFonts w:ascii="Palatino Linotype" w:eastAsia="Palatino Linotype" w:hAnsi="Palatino Linotype" w:cs="Palatino Linotype"/>
            <w:color w:val="000000"/>
            <w:sz w:val="18"/>
            <w:szCs w:val="18"/>
          </w:rPr>
          <w:t>40.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K. M. </w:t>
      </w:r>
      <w:proofErr w:type="spellStart"/>
      <w:r>
        <w:rPr>
          <w:rFonts w:ascii="Palatino Linotype" w:eastAsia="Palatino Linotype" w:hAnsi="Palatino Linotype" w:cs="Palatino Linotype"/>
          <w:color w:val="000000"/>
          <w:sz w:val="18"/>
          <w:szCs w:val="18"/>
        </w:rPr>
        <w:t>Finstad</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Microbial Community Structure and the Persistence of Cyanobacterial Populations in Salt Crusts of the </w:t>
      </w:r>
      <w:proofErr w:type="spellStart"/>
      <w:r>
        <w:rPr>
          <w:rFonts w:ascii="Palatino Linotype" w:eastAsia="Palatino Linotype" w:hAnsi="Palatino Linotype" w:cs="Palatino Linotype"/>
          <w:color w:val="000000"/>
          <w:sz w:val="18"/>
          <w:szCs w:val="18"/>
        </w:rPr>
        <w:t>Hyperarid</w:t>
      </w:r>
      <w:proofErr w:type="spellEnd"/>
      <w:r>
        <w:rPr>
          <w:rFonts w:ascii="Palatino Linotype" w:eastAsia="Palatino Linotype" w:hAnsi="Palatino Linotype" w:cs="Palatino Linotype"/>
          <w:color w:val="000000"/>
          <w:sz w:val="18"/>
          <w:szCs w:val="18"/>
        </w:rPr>
        <w:t xml:space="preserve"> Atacama Desert from Genome-Resolved Metagenomics.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1435 (2017).</w:t>
      </w:r>
    </w:p>
    <w:p w14:paraId="0A3CAF8B"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3" w:author="Jocelyne DiRuggiero" w:date="2019-03-06T18:53:00Z">
        <w:r>
          <w:rPr>
            <w:rFonts w:ascii="Palatino Linotype" w:eastAsia="Palatino Linotype" w:hAnsi="Palatino Linotype" w:cs="Palatino Linotype"/>
            <w:color w:val="000000"/>
            <w:sz w:val="18"/>
            <w:szCs w:val="18"/>
          </w:rPr>
          <w:t>41.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J. A. Kimbrel</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Microbial Community Structure and Functional Potential Along a Hypersaline Gradient.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1492 (2018).</w:t>
      </w:r>
    </w:p>
    <w:p w14:paraId="55272CCE"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4" w:author="Jocelyne DiRuggiero" w:date="2019-03-06T18:53:00Z">
        <w:r>
          <w:rPr>
            <w:rFonts w:ascii="Palatino Linotype" w:eastAsia="Palatino Linotype" w:hAnsi="Palatino Linotype" w:cs="Palatino Linotype"/>
            <w:color w:val="000000"/>
            <w:sz w:val="18"/>
            <w:szCs w:val="18"/>
          </w:rPr>
          <w:t>42.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G. Uritskiy</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Response of extremophile microbiome to a rare rainfall reveals a two-step adaptation mechanism. </w:t>
      </w:r>
      <w:proofErr w:type="spellStart"/>
      <w:proofErr w:type="gramStart"/>
      <w:r>
        <w:rPr>
          <w:rFonts w:ascii="Palatino Linotype" w:eastAsia="Palatino Linotype" w:hAnsi="Palatino Linotype" w:cs="Palatino Linotype"/>
          <w:i/>
          <w:color w:val="000000"/>
          <w:sz w:val="18"/>
          <w:szCs w:val="18"/>
        </w:rPr>
        <w:t>bioRxiv</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p>
    <w:p w14:paraId="5AEEB55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5" w:author="Jocelyne DiRuggiero" w:date="2019-03-06T18:53:00Z">
        <w:r>
          <w:rPr>
            <w:rFonts w:ascii="Palatino Linotype" w:eastAsia="Palatino Linotype" w:hAnsi="Palatino Linotype" w:cs="Palatino Linotype"/>
            <w:color w:val="000000"/>
            <w:sz w:val="18"/>
            <w:szCs w:val="18"/>
          </w:rPr>
          <w:t>43.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E. A. Becker</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Phylogenetically driven sequencing of extremely halophilic archaea reveals strategies for static and dynamic </w:t>
      </w:r>
      <w:proofErr w:type="spellStart"/>
      <w:r>
        <w:rPr>
          <w:rFonts w:ascii="Palatino Linotype" w:eastAsia="Palatino Linotype" w:hAnsi="Palatino Linotype" w:cs="Palatino Linotype"/>
          <w:color w:val="000000"/>
          <w:sz w:val="18"/>
          <w:szCs w:val="18"/>
        </w:rPr>
        <w:t>osmo</w:t>
      </w:r>
      <w:proofErr w:type="spellEnd"/>
      <w:r>
        <w:rPr>
          <w:rFonts w:ascii="Palatino Linotype" w:eastAsia="Palatino Linotype" w:hAnsi="Palatino Linotype" w:cs="Palatino Linotype"/>
          <w:color w:val="000000"/>
          <w:sz w:val="18"/>
          <w:szCs w:val="18"/>
        </w:rPr>
        <w:t xml:space="preserve">-response.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Genet</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10</w:t>
      </w:r>
      <w:r>
        <w:rPr>
          <w:rFonts w:ascii="Palatino Linotype" w:eastAsia="Palatino Linotype" w:hAnsi="Palatino Linotype" w:cs="Palatino Linotype"/>
          <w:color w:val="000000"/>
          <w:sz w:val="18"/>
          <w:szCs w:val="18"/>
        </w:rPr>
        <w:t>, e1004784 (2014).</w:t>
      </w:r>
    </w:p>
    <w:p w14:paraId="12B0015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6" w:author="Jocelyne DiRuggiero" w:date="2019-03-06T18:53:00Z">
        <w:r>
          <w:rPr>
            <w:rFonts w:ascii="Palatino Linotype" w:eastAsia="Palatino Linotype" w:hAnsi="Palatino Linotype" w:cs="Palatino Linotype"/>
            <w:color w:val="000000"/>
            <w:sz w:val="18"/>
            <w:szCs w:val="18"/>
          </w:rPr>
          <w:t>44.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M. Z. </w:t>
      </w:r>
      <w:proofErr w:type="spellStart"/>
      <w:r>
        <w:rPr>
          <w:rFonts w:ascii="Palatino Linotype" w:eastAsia="Palatino Linotype" w:hAnsi="Palatino Linotype" w:cs="Palatino Linotype"/>
          <w:color w:val="000000"/>
          <w:sz w:val="18"/>
          <w:szCs w:val="18"/>
        </w:rPr>
        <w:t>DeMaere</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High level of </w:t>
      </w:r>
      <w:proofErr w:type="spellStart"/>
      <w:r>
        <w:rPr>
          <w:rFonts w:ascii="Palatino Linotype" w:eastAsia="Palatino Linotype" w:hAnsi="Palatino Linotype" w:cs="Palatino Linotype"/>
          <w:color w:val="000000"/>
          <w:sz w:val="18"/>
          <w:szCs w:val="18"/>
        </w:rPr>
        <w:t>intergenera</w:t>
      </w:r>
      <w:proofErr w:type="spellEnd"/>
      <w:r>
        <w:rPr>
          <w:rFonts w:ascii="Palatino Linotype" w:eastAsia="Palatino Linotype" w:hAnsi="Palatino Linotype" w:cs="Palatino Linotype"/>
          <w:color w:val="000000"/>
          <w:sz w:val="18"/>
          <w:szCs w:val="18"/>
        </w:rPr>
        <w:t xml:space="preserve"> gene exchange shapes the evolution of </w:t>
      </w:r>
      <w:proofErr w:type="spellStart"/>
      <w:r>
        <w:rPr>
          <w:rFonts w:ascii="Palatino Linotype" w:eastAsia="Palatino Linotype" w:hAnsi="Palatino Linotype" w:cs="Palatino Linotype"/>
          <w:color w:val="000000"/>
          <w:sz w:val="18"/>
          <w:szCs w:val="18"/>
        </w:rPr>
        <w:t>haloarchaea</w:t>
      </w:r>
      <w:proofErr w:type="spellEnd"/>
      <w:r>
        <w:rPr>
          <w:rFonts w:ascii="Palatino Linotype" w:eastAsia="Palatino Linotype" w:hAnsi="Palatino Linotype" w:cs="Palatino Linotype"/>
          <w:color w:val="000000"/>
          <w:sz w:val="18"/>
          <w:szCs w:val="18"/>
        </w:rPr>
        <w:t xml:space="preserve"> in an isolated Antarctic lake. </w:t>
      </w:r>
      <w:r>
        <w:rPr>
          <w:rFonts w:ascii="Palatino Linotype" w:eastAsia="Palatino Linotype" w:hAnsi="Palatino Linotype" w:cs="Palatino Linotype"/>
          <w:i/>
          <w:color w:val="000000"/>
          <w:sz w:val="18"/>
          <w:szCs w:val="18"/>
        </w:rPr>
        <w:t xml:space="preserve">Proc Natl </w:t>
      </w:r>
      <w:proofErr w:type="spellStart"/>
      <w:r>
        <w:rPr>
          <w:rFonts w:ascii="Palatino Linotype" w:eastAsia="Palatino Linotype" w:hAnsi="Palatino Linotype" w:cs="Palatino Linotype"/>
          <w:i/>
          <w:color w:val="000000"/>
          <w:sz w:val="18"/>
          <w:szCs w:val="18"/>
        </w:rPr>
        <w:t>Acad</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U S 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110</w:t>
      </w:r>
      <w:r>
        <w:rPr>
          <w:rFonts w:ascii="Palatino Linotype" w:eastAsia="Palatino Linotype" w:hAnsi="Palatino Linotype" w:cs="Palatino Linotype"/>
          <w:color w:val="000000"/>
          <w:sz w:val="18"/>
          <w:szCs w:val="18"/>
        </w:rPr>
        <w:t>, 16939-16944 (2013).</w:t>
      </w:r>
    </w:p>
    <w:p w14:paraId="0530DAB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27" w:author="Jocelyne DiRuggiero" w:date="2019-03-06T18:53:00Z">
        <w:r>
          <w:rPr>
            <w:rFonts w:ascii="Palatino Linotype" w:eastAsia="Palatino Linotype" w:hAnsi="Palatino Linotype" w:cs="Palatino Linotype"/>
            <w:color w:val="000000"/>
            <w:sz w:val="18"/>
            <w:szCs w:val="18"/>
          </w:rPr>
          <w:t>45.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B. </w:t>
      </w:r>
      <w:proofErr w:type="spellStart"/>
      <w:r>
        <w:rPr>
          <w:rFonts w:ascii="Palatino Linotype" w:eastAsia="Palatino Linotype" w:hAnsi="Palatino Linotype" w:cs="Palatino Linotype"/>
          <w:color w:val="000000"/>
          <w:sz w:val="18"/>
          <w:szCs w:val="18"/>
        </w:rPr>
        <w:t>Tschitschko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Genomic variation and biogeography of Antarctic </w:t>
      </w:r>
      <w:proofErr w:type="spellStart"/>
      <w:r>
        <w:rPr>
          <w:rFonts w:ascii="Palatino Linotype" w:eastAsia="Palatino Linotype" w:hAnsi="Palatino Linotype" w:cs="Palatino Linotype"/>
          <w:color w:val="000000"/>
          <w:sz w:val="18"/>
          <w:szCs w:val="18"/>
        </w:rPr>
        <w:t>haloarchaea</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Microbiome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113 (2018).</w:t>
      </w:r>
    </w:p>
    <w:p w14:paraId="3E43BCCE" w14:textId="77777777" w:rsidR="00292FA9" w:rsidRDefault="004231E4">
      <w:pPr>
        <w:pStyle w:val="Normal1"/>
        <w:pBdr>
          <w:top w:val="nil"/>
          <w:left w:val="nil"/>
          <w:bottom w:val="nil"/>
          <w:right w:val="nil"/>
          <w:between w:val="nil"/>
        </w:pBdr>
        <w:ind w:left="720" w:hanging="720"/>
        <w:rPr>
          <w:ins w:id="428" w:author="Jocelyne DiRuggiero" w:date="2019-03-06T18:53:00Z"/>
          <w:rFonts w:ascii="Palatino Linotype" w:eastAsia="Palatino Linotype" w:hAnsi="Palatino Linotype" w:cs="Palatino Linotype"/>
          <w:color w:val="000000"/>
          <w:sz w:val="18"/>
          <w:szCs w:val="18"/>
        </w:rPr>
      </w:pPr>
      <w:ins w:id="429" w:author="Jocelyne DiRuggiero" w:date="2019-03-06T18:53:00Z">
        <w:r>
          <w:rPr>
            <w:rFonts w:ascii="Palatino Linotype" w:eastAsia="Palatino Linotype" w:hAnsi="Palatino Linotype" w:cs="Palatino Linotype"/>
            <w:color w:val="000000"/>
            <w:sz w:val="18"/>
            <w:szCs w:val="18"/>
          </w:rPr>
          <w:t>46.</w:t>
        </w:r>
        <w:r>
          <w:rPr>
            <w:rFonts w:ascii="Palatino Linotype" w:eastAsia="Palatino Linotype" w:hAnsi="Palatino Linotype" w:cs="Palatino Linotype"/>
            <w:color w:val="000000"/>
            <w:sz w:val="18"/>
            <w:szCs w:val="18"/>
          </w:rPr>
          <w:tab/>
          <w:t xml:space="preserve">J. M. </w:t>
        </w:r>
        <w:proofErr w:type="spellStart"/>
        <w:r>
          <w:rPr>
            <w:rFonts w:ascii="Palatino Linotype" w:eastAsia="Palatino Linotype" w:hAnsi="Palatino Linotype" w:cs="Palatino Linotype"/>
            <w:color w:val="000000"/>
            <w:sz w:val="18"/>
            <w:szCs w:val="18"/>
          </w:rPr>
          <w:t>Mobberley</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Organismal and spatial partitioning of energy and macronutrient transformations within a hypersaline mat. </w:t>
        </w:r>
        <w:r>
          <w:rPr>
            <w:rFonts w:ascii="Palatino Linotype" w:eastAsia="Palatino Linotype" w:hAnsi="Palatino Linotype" w:cs="Palatino Linotype"/>
            <w:i/>
            <w:color w:val="000000"/>
            <w:sz w:val="18"/>
            <w:szCs w:val="18"/>
          </w:rPr>
          <w:t xml:space="preserve">FEMS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Ecol</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b/>
            <w:color w:val="000000"/>
            <w:sz w:val="18"/>
            <w:szCs w:val="18"/>
          </w:rPr>
          <w:t>93</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2017).</w:t>
        </w:r>
      </w:ins>
    </w:p>
    <w:p w14:paraId="47AEFD42"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0" w:author="Jocelyne DiRuggiero" w:date="2019-03-06T18:53:00Z">
        <w:r>
          <w:rPr>
            <w:rFonts w:ascii="Palatino Linotype" w:eastAsia="Palatino Linotype" w:hAnsi="Palatino Linotype" w:cs="Palatino Linotype"/>
            <w:color w:val="000000"/>
            <w:sz w:val="18"/>
            <w:szCs w:val="18"/>
          </w:rPr>
          <w:t>47.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Loukas</w:t>
      </w:r>
      <w:proofErr w:type="spellEnd"/>
      <w:r>
        <w:rPr>
          <w:rFonts w:ascii="Palatino Linotype" w:eastAsia="Palatino Linotype" w:hAnsi="Palatino Linotype" w:cs="Palatino Linotype"/>
          <w:color w:val="000000"/>
          <w:sz w:val="18"/>
          <w:szCs w:val="18"/>
        </w:rPr>
        <w:t xml:space="preserve">, I. </w:t>
      </w:r>
      <w:proofErr w:type="spellStart"/>
      <w:r>
        <w:rPr>
          <w:rFonts w:ascii="Palatino Linotype" w:eastAsia="Palatino Linotype" w:hAnsi="Palatino Linotype" w:cs="Palatino Linotype"/>
          <w:color w:val="000000"/>
          <w:sz w:val="18"/>
          <w:szCs w:val="18"/>
        </w:rPr>
        <w:t>Kappas</w:t>
      </w:r>
      <w:proofErr w:type="spellEnd"/>
      <w:r>
        <w:rPr>
          <w:rFonts w:ascii="Palatino Linotype" w:eastAsia="Palatino Linotype" w:hAnsi="Palatino Linotype" w:cs="Palatino Linotype"/>
          <w:color w:val="000000"/>
          <w:sz w:val="18"/>
          <w:szCs w:val="18"/>
        </w:rPr>
        <w:t xml:space="preserve">, T. J. </w:t>
      </w:r>
      <w:proofErr w:type="spellStart"/>
      <w:r>
        <w:rPr>
          <w:rFonts w:ascii="Palatino Linotype" w:eastAsia="Palatino Linotype" w:hAnsi="Palatino Linotype" w:cs="Palatino Linotype"/>
          <w:color w:val="000000"/>
          <w:sz w:val="18"/>
          <w:szCs w:val="18"/>
        </w:rPr>
        <w:t>Abatzopoulos</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HaloDom</w:t>
      </w:r>
      <w:proofErr w:type="spellEnd"/>
      <w:r>
        <w:rPr>
          <w:rFonts w:ascii="Palatino Linotype" w:eastAsia="Palatino Linotype" w:hAnsi="Palatino Linotype" w:cs="Palatino Linotype"/>
          <w:color w:val="000000"/>
          <w:sz w:val="18"/>
          <w:szCs w:val="18"/>
        </w:rPr>
        <w:t xml:space="preserve">: a new database of halophiles across all life domains. </w:t>
      </w:r>
      <w:r>
        <w:rPr>
          <w:rFonts w:ascii="Palatino Linotype" w:eastAsia="Palatino Linotype" w:hAnsi="Palatino Linotype" w:cs="Palatino Linotype"/>
          <w:i/>
          <w:color w:val="000000"/>
          <w:sz w:val="18"/>
          <w:szCs w:val="18"/>
        </w:rPr>
        <w:t xml:space="preserve">J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i/>
          <w:color w:val="000000"/>
          <w:sz w:val="18"/>
          <w:szCs w:val="18"/>
        </w:rPr>
        <w:t xml:space="preserve"> Res (</w:t>
      </w:r>
      <w:proofErr w:type="spellStart"/>
      <w:r>
        <w:rPr>
          <w:rFonts w:ascii="Palatino Linotype" w:eastAsia="Palatino Linotype" w:hAnsi="Palatino Linotype" w:cs="Palatino Linotype"/>
          <w:i/>
          <w:color w:val="000000"/>
          <w:sz w:val="18"/>
          <w:szCs w:val="18"/>
        </w:rPr>
        <w:t>Thessalon</w:t>
      </w:r>
      <w:proofErr w:type="spellEnd"/>
      <w:r>
        <w:rPr>
          <w:rFonts w:ascii="Palatino Linotype" w:eastAsia="Palatino Linotype" w:hAnsi="Palatino Linotype" w:cs="Palatino Linotype"/>
          <w:i/>
          <w:color w:val="000000"/>
          <w:sz w:val="18"/>
          <w:szCs w:val="18"/>
        </w:rPr>
        <w:t>)</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25</w:t>
      </w:r>
      <w:r>
        <w:rPr>
          <w:rFonts w:ascii="Palatino Linotype" w:eastAsia="Palatino Linotype" w:hAnsi="Palatino Linotype" w:cs="Palatino Linotype"/>
          <w:color w:val="000000"/>
          <w:sz w:val="18"/>
          <w:szCs w:val="18"/>
        </w:rPr>
        <w:t>, 2 (2018).</w:t>
      </w:r>
    </w:p>
    <w:p w14:paraId="1F369F5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1" w:author="Jocelyne DiRuggiero" w:date="2019-03-06T18:53:00Z">
        <w:r>
          <w:rPr>
            <w:rFonts w:ascii="Palatino Linotype" w:eastAsia="Palatino Linotype" w:hAnsi="Palatino Linotype" w:cs="Palatino Linotype"/>
            <w:color w:val="000000"/>
            <w:sz w:val="18"/>
            <w:szCs w:val="18"/>
          </w:rPr>
          <w:t>48.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L. </w:t>
      </w:r>
      <w:proofErr w:type="spellStart"/>
      <w:r>
        <w:rPr>
          <w:rFonts w:ascii="Palatino Linotype" w:eastAsia="Palatino Linotype" w:hAnsi="Palatino Linotype" w:cs="Palatino Linotype"/>
          <w:color w:val="000000"/>
          <w:sz w:val="18"/>
          <w:szCs w:val="18"/>
        </w:rPr>
        <w:t>Solden</w:t>
      </w:r>
      <w:proofErr w:type="spellEnd"/>
      <w:r>
        <w:rPr>
          <w:rFonts w:ascii="Palatino Linotype" w:eastAsia="Palatino Linotype" w:hAnsi="Palatino Linotype" w:cs="Palatino Linotype"/>
          <w:color w:val="000000"/>
          <w:sz w:val="18"/>
          <w:szCs w:val="18"/>
        </w:rPr>
        <w:t xml:space="preserve">, K. Lloyd, K. </w:t>
      </w:r>
      <w:proofErr w:type="spellStart"/>
      <w:r>
        <w:rPr>
          <w:rFonts w:ascii="Palatino Linotype" w:eastAsia="Palatino Linotype" w:hAnsi="Palatino Linotype" w:cs="Palatino Linotype"/>
          <w:color w:val="000000"/>
          <w:sz w:val="18"/>
          <w:szCs w:val="18"/>
        </w:rPr>
        <w:t>Wrighton</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color w:val="000000"/>
          <w:sz w:val="18"/>
          <w:szCs w:val="18"/>
        </w:rPr>
        <w:t>The</w:t>
      </w:r>
      <w:proofErr w:type="gramEnd"/>
      <w:r>
        <w:rPr>
          <w:rFonts w:ascii="Palatino Linotype" w:eastAsia="Palatino Linotype" w:hAnsi="Palatino Linotype" w:cs="Palatino Linotype"/>
          <w:color w:val="000000"/>
          <w:sz w:val="18"/>
          <w:szCs w:val="18"/>
        </w:rPr>
        <w:t xml:space="preserve"> bright side of microbial dark matter: lessons learned from the uncultivated majority. </w:t>
      </w:r>
      <w:proofErr w:type="spellStart"/>
      <w:r>
        <w:rPr>
          <w:rFonts w:ascii="Palatino Linotype" w:eastAsia="Palatino Linotype" w:hAnsi="Palatino Linotype" w:cs="Palatino Linotype"/>
          <w:i/>
          <w:color w:val="000000"/>
          <w:sz w:val="18"/>
          <w:szCs w:val="18"/>
        </w:rPr>
        <w:t>Curr</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Opin</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31</w:t>
      </w:r>
      <w:r>
        <w:rPr>
          <w:rFonts w:ascii="Palatino Linotype" w:eastAsia="Palatino Linotype" w:hAnsi="Palatino Linotype" w:cs="Palatino Linotype"/>
          <w:color w:val="000000"/>
          <w:sz w:val="18"/>
          <w:szCs w:val="18"/>
        </w:rPr>
        <w:t>, 217-226 (2016).</w:t>
      </w:r>
    </w:p>
    <w:p w14:paraId="0D8AFE8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2" w:author="Jocelyne DiRuggiero" w:date="2019-03-06T18:53:00Z">
        <w:r>
          <w:rPr>
            <w:rFonts w:ascii="Palatino Linotype" w:eastAsia="Palatino Linotype" w:hAnsi="Palatino Linotype" w:cs="Palatino Linotype"/>
            <w:color w:val="000000"/>
            <w:sz w:val="18"/>
            <w:szCs w:val="18"/>
          </w:rPr>
          <w:t>49.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Ventosa</w:t>
      </w:r>
      <w:proofErr w:type="spellEnd"/>
      <w:r>
        <w:rPr>
          <w:rFonts w:ascii="Palatino Linotype" w:eastAsia="Palatino Linotype" w:hAnsi="Palatino Linotype" w:cs="Palatino Linotype"/>
          <w:color w:val="000000"/>
          <w:sz w:val="18"/>
          <w:szCs w:val="18"/>
        </w:rPr>
        <w:t xml:space="preserve">, R. R. de la </w:t>
      </w:r>
      <w:proofErr w:type="spellStart"/>
      <w:r>
        <w:rPr>
          <w:rFonts w:ascii="Palatino Linotype" w:eastAsia="Palatino Linotype" w:hAnsi="Palatino Linotype" w:cs="Palatino Linotype"/>
          <w:color w:val="000000"/>
          <w:sz w:val="18"/>
          <w:szCs w:val="18"/>
        </w:rPr>
        <w:t>Haba</w:t>
      </w:r>
      <w:proofErr w:type="spellEnd"/>
      <w:r>
        <w:rPr>
          <w:rFonts w:ascii="Palatino Linotype" w:eastAsia="Palatino Linotype" w:hAnsi="Palatino Linotype" w:cs="Palatino Linotype"/>
          <w:color w:val="000000"/>
          <w:sz w:val="18"/>
          <w:szCs w:val="18"/>
        </w:rPr>
        <w:t>, C. Sanchez-</w:t>
      </w:r>
      <w:proofErr w:type="spellStart"/>
      <w:r>
        <w:rPr>
          <w:rFonts w:ascii="Palatino Linotype" w:eastAsia="Palatino Linotype" w:hAnsi="Palatino Linotype" w:cs="Palatino Linotype"/>
          <w:color w:val="000000"/>
          <w:sz w:val="18"/>
          <w:szCs w:val="18"/>
        </w:rPr>
        <w:t>Porro</w:t>
      </w:r>
      <w:proofErr w:type="spellEnd"/>
      <w:r>
        <w:rPr>
          <w:rFonts w:ascii="Palatino Linotype" w:eastAsia="Palatino Linotype" w:hAnsi="Palatino Linotype" w:cs="Palatino Linotype"/>
          <w:color w:val="000000"/>
          <w:sz w:val="18"/>
          <w:szCs w:val="18"/>
        </w:rPr>
        <w:t xml:space="preserve">, R. T. </w:t>
      </w:r>
      <w:proofErr w:type="spellStart"/>
      <w:r>
        <w:rPr>
          <w:rFonts w:ascii="Palatino Linotype" w:eastAsia="Palatino Linotype" w:hAnsi="Palatino Linotype" w:cs="Palatino Linotype"/>
          <w:color w:val="000000"/>
          <w:sz w:val="18"/>
          <w:szCs w:val="18"/>
        </w:rPr>
        <w:t>Papke</w:t>
      </w:r>
      <w:proofErr w:type="spellEnd"/>
      <w:r>
        <w:rPr>
          <w:rFonts w:ascii="Palatino Linotype" w:eastAsia="Palatino Linotype" w:hAnsi="Palatino Linotype" w:cs="Palatino Linotype"/>
          <w:color w:val="000000"/>
          <w:sz w:val="18"/>
          <w:szCs w:val="18"/>
        </w:rPr>
        <w:t xml:space="preserve">, Microbial diversity of hypersaline environments: a metagenomic approach. </w:t>
      </w:r>
      <w:proofErr w:type="spellStart"/>
      <w:r>
        <w:rPr>
          <w:rFonts w:ascii="Palatino Linotype" w:eastAsia="Palatino Linotype" w:hAnsi="Palatino Linotype" w:cs="Palatino Linotype"/>
          <w:i/>
          <w:color w:val="000000"/>
          <w:sz w:val="18"/>
          <w:szCs w:val="18"/>
        </w:rPr>
        <w:t>Curr</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Opin</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25</w:t>
      </w:r>
      <w:r>
        <w:rPr>
          <w:rFonts w:ascii="Palatino Linotype" w:eastAsia="Palatino Linotype" w:hAnsi="Palatino Linotype" w:cs="Palatino Linotype"/>
          <w:color w:val="000000"/>
          <w:sz w:val="18"/>
          <w:szCs w:val="18"/>
        </w:rPr>
        <w:t>, 80-87 (2015).</w:t>
      </w:r>
    </w:p>
    <w:p w14:paraId="285376E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3" w:author="Jocelyne DiRuggiero" w:date="2019-03-06T18:53:00Z">
        <w:r>
          <w:rPr>
            <w:rFonts w:ascii="Palatino Linotype" w:eastAsia="Palatino Linotype" w:hAnsi="Palatino Linotype" w:cs="Palatino Linotype"/>
            <w:color w:val="000000"/>
            <w:sz w:val="18"/>
            <w:szCs w:val="18"/>
          </w:rPr>
          <w:t>50.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P. </w:t>
      </w:r>
      <w:proofErr w:type="spellStart"/>
      <w:r>
        <w:rPr>
          <w:rFonts w:ascii="Palatino Linotype" w:eastAsia="Palatino Linotype" w:hAnsi="Palatino Linotype" w:cs="Palatino Linotype"/>
          <w:color w:val="000000"/>
          <w:sz w:val="18"/>
          <w:szCs w:val="18"/>
        </w:rPr>
        <w:t>Narasingarao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De novo metagenomic assembly reveals abundant novel major lineage of Archaea in hypersaline microbial communities.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81-93 (2012).</w:t>
      </w:r>
    </w:p>
    <w:p w14:paraId="25057168" w14:textId="77777777" w:rsidR="00292FA9" w:rsidRDefault="004231E4">
      <w:pPr>
        <w:pStyle w:val="Normal1"/>
        <w:pBdr>
          <w:top w:val="nil"/>
          <w:left w:val="nil"/>
          <w:bottom w:val="nil"/>
          <w:right w:val="nil"/>
          <w:between w:val="nil"/>
        </w:pBdr>
        <w:ind w:left="720" w:hanging="720"/>
        <w:rPr>
          <w:ins w:id="434" w:author="Jocelyne DiRuggiero" w:date="2019-03-06T18:53:00Z"/>
          <w:rFonts w:ascii="Palatino Linotype" w:eastAsia="Palatino Linotype" w:hAnsi="Palatino Linotype" w:cs="Palatino Linotype"/>
          <w:color w:val="000000"/>
          <w:sz w:val="18"/>
          <w:szCs w:val="18"/>
        </w:rPr>
      </w:pPr>
      <w:ins w:id="435" w:author="Jocelyne DiRuggiero" w:date="2019-03-06T18:53:00Z">
        <w:r>
          <w:rPr>
            <w:rFonts w:ascii="Palatino Linotype" w:eastAsia="Palatino Linotype" w:hAnsi="Palatino Linotype" w:cs="Palatino Linotype"/>
            <w:color w:val="000000"/>
            <w:sz w:val="18"/>
            <w:szCs w:val="18"/>
          </w:rPr>
          <w:t>51.</w:t>
        </w:r>
        <w:r>
          <w:rPr>
            <w:rFonts w:ascii="Palatino Linotype" w:eastAsia="Palatino Linotype" w:hAnsi="Palatino Linotype" w:cs="Palatino Linotype"/>
            <w:color w:val="000000"/>
            <w:sz w:val="18"/>
            <w:szCs w:val="18"/>
          </w:rPr>
          <w:tab/>
          <w:t xml:space="preserve">R. </w:t>
        </w:r>
        <w:proofErr w:type="spellStart"/>
        <w:r>
          <w:rPr>
            <w:rFonts w:ascii="Palatino Linotype" w:eastAsia="Palatino Linotype" w:hAnsi="Palatino Linotype" w:cs="Palatino Linotype"/>
            <w:color w:val="000000"/>
            <w:sz w:val="18"/>
            <w:szCs w:val="18"/>
          </w:rPr>
          <w:t>Ghai</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New abundant microbial groups in aquatic hypersaline environments.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w:t>
        </w:r>
        <w:r>
          <w:rPr>
            <w:rFonts w:ascii="Palatino Linotype" w:eastAsia="Palatino Linotype" w:hAnsi="Palatino Linotype" w:cs="Palatino Linotype"/>
            <w:color w:val="000000"/>
            <w:sz w:val="18"/>
            <w:szCs w:val="18"/>
          </w:rPr>
          <w:t>, 135 (2011).</w:t>
        </w:r>
      </w:ins>
    </w:p>
    <w:p w14:paraId="5CDC756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6" w:author="Jocelyne DiRuggiero" w:date="2019-03-06T18:53:00Z">
        <w:r>
          <w:rPr>
            <w:rFonts w:ascii="Palatino Linotype" w:eastAsia="Palatino Linotype" w:hAnsi="Palatino Linotype" w:cs="Palatino Linotype"/>
            <w:color w:val="000000"/>
            <w:sz w:val="18"/>
            <w:szCs w:val="18"/>
          </w:rPr>
          <w:t>52.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K. Andrade</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Metagenomic and lipid analyses reveal a diel cycle in a hypersaline microbial ecosystem.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2697-2711 (2015).</w:t>
      </w:r>
    </w:p>
    <w:p w14:paraId="1091BDDA" w14:textId="77777777" w:rsidR="00292FA9" w:rsidRDefault="004231E4">
      <w:pPr>
        <w:pStyle w:val="Normal1"/>
        <w:pBdr>
          <w:top w:val="nil"/>
          <w:left w:val="nil"/>
          <w:bottom w:val="nil"/>
          <w:right w:val="nil"/>
          <w:between w:val="nil"/>
        </w:pBdr>
        <w:ind w:left="720" w:hanging="720"/>
        <w:rPr>
          <w:ins w:id="437" w:author="Jocelyne DiRuggiero" w:date="2019-03-06T18:53:00Z"/>
          <w:rFonts w:ascii="Palatino Linotype" w:eastAsia="Palatino Linotype" w:hAnsi="Palatino Linotype" w:cs="Palatino Linotype"/>
          <w:color w:val="000000"/>
          <w:sz w:val="18"/>
          <w:szCs w:val="18"/>
        </w:rPr>
      </w:pPr>
      <w:ins w:id="438" w:author="Jocelyne DiRuggiero" w:date="2019-03-06T18:53:00Z">
        <w:r>
          <w:rPr>
            <w:rFonts w:ascii="Palatino Linotype" w:eastAsia="Palatino Linotype" w:hAnsi="Palatino Linotype" w:cs="Palatino Linotype"/>
            <w:color w:val="000000"/>
            <w:sz w:val="18"/>
            <w:szCs w:val="18"/>
          </w:rPr>
          <w:t>53.</w:t>
        </w:r>
        <w:r>
          <w:rPr>
            <w:rFonts w:ascii="Palatino Linotype" w:eastAsia="Palatino Linotype" w:hAnsi="Palatino Linotype" w:cs="Palatino Linotype"/>
            <w:color w:val="000000"/>
            <w:sz w:val="18"/>
            <w:szCs w:val="18"/>
          </w:rPr>
          <w:tab/>
          <w:t xml:space="preserve">S. </w:t>
        </w:r>
        <w:proofErr w:type="spellStart"/>
        <w:r>
          <w:rPr>
            <w:rFonts w:ascii="Palatino Linotype" w:eastAsia="Palatino Linotype" w:hAnsi="Palatino Linotype" w:cs="Palatino Linotype"/>
            <w:color w:val="000000"/>
            <w:sz w:val="18"/>
            <w:szCs w:val="18"/>
          </w:rPr>
          <w:t>Podell</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Assembly-driven community genomics of a hypersaline microbial ecosystem.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One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e61692 (2013).</w:t>
        </w:r>
      </w:ins>
    </w:p>
    <w:p w14:paraId="422D1336"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39" w:author="Jocelyne DiRuggiero" w:date="2019-03-06T18:53:00Z">
        <w:r>
          <w:rPr>
            <w:rFonts w:ascii="Palatino Linotype" w:eastAsia="Palatino Linotype" w:hAnsi="Palatino Linotype" w:cs="Palatino Linotype"/>
            <w:color w:val="000000"/>
            <w:sz w:val="18"/>
            <w:szCs w:val="18"/>
          </w:rPr>
          <w:t>54.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D. </w:t>
      </w:r>
      <w:proofErr w:type="spellStart"/>
      <w:r>
        <w:rPr>
          <w:rFonts w:ascii="Palatino Linotype" w:eastAsia="Palatino Linotype" w:hAnsi="Palatino Linotype" w:cs="Palatino Linotype"/>
          <w:color w:val="000000"/>
          <w:sz w:val="18"/>
          <w:szCs w:val="18"/>
        </w:rPr>
        <w:t>Vavourakis</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 metagenomics roadmap to the uncultured genome diversity in hypersaline soda lake sediments. </w:t>
      </w:r>
      <w:r>
        <w:rPr>
          <w:rFonts w:ascii="Palatino Linotype" w:eastAsia="Palatino Linotype" w:hAnsi="Palatino Linotype" w:cs="Palatino Linotype"/>
          <w:i/>
          <w:color w:val="000000"/>
          <w:sz w:val="18"/>
          <w:szCs w:val="18"/>
        </w:rPr>
        <w:t>Microbiome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168 (2018).</w:t>
      </w:r>
    </w:p>
    <w:p w14:paraId="5646CF3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40" w:author="Jocelyne DiRuggiero" w:date="2019-03-06T18:53:00Z">
        <w:r>
          <w:rPr>
            <w:rFonts w:ascii="Palatino Linotype" w:eastAsia="Palatino Linotype" w:hAnsi="Palatino Linotype" w:cs="Palatino Linotype"/>
            <w:color w:val="000000"/>
            <w:sz w:val="18"/>
            <w:szCs w:val="18"/>
          </w:rPr>
          <w:t>55.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J. B. Emerson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Virus-host and CRISPR dynamics in Archaea-dominated hypersaline Lake Tyrrell, Victoria, Australia. </w:t>
      </w:r>
      <w:r>
        <w:rPr>
          <w:rFonts w:ascii="Palatino Linotype" w:eastAsia="Palatino Linotype" w:hAnsi="Palatino Linotype" w:cs="Palatino Linotype"/>
          <w:i/>
          <w:color w:val="000000"/>
          <w:sz w:val="18"/>
          <w:szCs w:val="18"/>
        </w:rPr>
        <w:t>Archaea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2013</w:t>
      </w:r>
      <w:r>
        <w:rPr>
          <w:rFonts w:ascii="Palatino Linotype" w:eastAsia="Palatino Linotype" w:hAnsi="Palatino Linotype" w:cs="Palatino Linotype"/>
          <w:color w:val="000000"/>
          <w:sz w:val="18"/>
          <w:szCs w:val="18"/>
        </w:rPr>
        <w:t>, 370871 (2013).</w:t>
      </w:r>
    </w:p>
    <w:p w14:paraId="7589421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41" w:author="Jocelyne DiRuggiero" w:date="2019-03-06T18:53:00Z">
        <w:r>
          <w:rPr>
            <w:rFonts w:ascii="Palatino Linotype" w:eastAsia="Palatino Linotype" w:hAnsi="Palatino Linotype" w:cs="Palatino Linotype"/>
            <w:color w:val="000000"/>
            <w:sz w:val="18"/>
            <w:szCs w:val="18"/>
          </w:rPr>
          <w:t>56.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M. D. Ramos-</w:t>
      </w:r>
      <w:proofErr w:type="spellStart"/>
      <w:r>
        <w:rPr>
          <w:rFonts w:ascii="Palatino Linotype" w:eastAsia="Palatino Linotype" w:hAnsi="Palatino Linotype" w:cs="Palatino Linotype"/>
          <w:color w:val="000000"/>
          <w:sz w:val="18"/>
          <w:szCs w:val="18"/>
        </w:rPr>
        <w:t>Barbero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Prokaryotic and viral community structure in the singular </w:t>
      </w:r>
      <w:proofErr w:type="spellStart"/>
      <w:r>
        <w:rPr>
          <w:rFonts w:ascii="Palatino Linotype" w:eastAsia="Palatino Linotype" w:hAnsi="Palatino Linotype" w:cs="Palatino Linotype"/>
          <w:color w:val="000000"/>
          <w:sz w:val="18"/>
          <w:szCs w:val="18"/>
        </w:rPr>
        <w:t>chaotropic</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color w:val="000000"/>
          <w:sz w:val="18"/>
          <w:szCs w:val="18"/>
        </w:rPr>
        <w:t>salt lake</w:t>
      </w:r>
      <w:proofErr w:type="gram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salar</w:t>
      </w:r>
      <w:proofErr w:type="spellEnd"/>
      <w:r>
        <w:rPr>
          <w:rFonts w:ascii="Palatino Linotype" w:eastAsia="Palatino Linotype" w:hAnsi="Palatino Linotype" w:cs="Palatino Linotype"/>
          <w:color w:val="000000"/>
          <w:sz w:val="18"/>
          <w:szCs w:val="18"/>
        </w:rPr>
        <w:t xml:space="preserve"> de </w:t>
      </w:r>
      <w:proofErr w:type="spellStart"/>
      <w:r>
        <w:rPr>
          <w:rFonts w:ascii="Palatino Linotype" w:eastAsia="Palatino Linotype" w:hAnsi="Palatino Linotype" w:cs="Palatino Linotype"/>
          <w:color w:val="000000"/>
          <w:sz w:val="18"/>
          <w:szCs w:val="18"/>
        </w:rPr>
        <w:t>uyuni</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 xml:space="preserve">Environ </w:t>
      </w:r>
      <w:proofErr w:type="spellStart"/>
      <w:proofErr w:type="gram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2019).</w:t>
      </w:r>
    </w:p>
    <w:p w14:paraId="2DB90130" w14:textId="77777777" w:rsidR="00292FA9" w:rsidRDefault="004231E4">
      <w:pPr>
        <w:pStyle w:val="Normal1"/>
        <w:pBdr>
          <w:top w:val="nil"/>
          <w:left w:val="nil"/>
          <w:bottom w:val="nil"/>
          <w:right w:val="nil"/>
          <w:between w:val="nil"/>
        </w:pBdr>
        <w:ind w:left="720" w:hanging="720"/>
        <w:rPr>
          <w:ins w:id="442" w:author="Jocelyne DiRuggiero" w:date="2019-03-06T18:53:00Z"/>
          <w:rFonts w:ascii="Palatino Linotype" w:eastAsia="Palatino Linotype" w:hAnsi="Palatino Linotype" w:cs="Palatino Linotype"/>
          <w:color w:val="000000"/>
          <w:sz w:val="18"/>
          <w:szCs w:val="18"/>
        </w:rPr>
      </w:pPr>
      <w:ins w:id="443" w:author="Jocelyne DiRuggiero" w:date="2019-03-06T18:53:00Z">
        <w:r>
          <w:rPr>
            <w:rFonts w:ascii="Palatino Linotype" w:eastAsia="Palatino Linotype" w:hAnsi="Palatino Linotype" w:cs="Palatino Linotype"/>
            <w:color w:val="000000"/>
            <w:sz w:val="18"/>
            <w:szCs w:val="18"/>
          </w:rPr>
          <w:t>57.</w:t>
        </w:r>
        <w:r>
          <w:rPr>
            <w:rFonts w:ascii="Palatino Linotype" w:eastAsia="Palatino Linotype" w:hAnsi="Palatino Linotype" w:cs="Palatino Linotype"/>
            <w:color w:val="000000"/>
            <w:sz w:val="18"/>
            <w:szCs w:val="18"/>
          </w:rPr>
          <w:tab/>
          <w:t>M. D. Ramos-</w:t>
        </w:r>
        <w:proofErr w:type="spellStart"/>
        <w:r>
          <w:rPr>
            <w:rFonts w:ascii="Palatino Linotype" w:eastAsia="Palatino Linotype" w:hAnsi="Palatino Linotype" w:cs="Palatino Linotype"/>
            <w:color w:val="000000"/>
            <w:sz w:val="18"/>
            <w:szCs w:val="18"/>
          </w:rPr>
          <w:t>Barbero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Recovering microbial genomes from metagenomes in hypersaline environments: </w:t>
        </w:r>
        <w:proofErr w:type="gramStart"/>
        <w:r>
          <w:rPr>
            <w:rFonts w:ascii="Palatino Linotype" w:eastAsia="Palatino Linotype" w:hAnsi="Palatino Linotype" w:cs="Palatino Linotype"/>
            <w:color w:val="000000"/>
            <w:sz w:val="18"/>
            <w:szCs w:val="18"/>
          </w:rPr>
          <w:t>the</w:t>
        </w:r>
        <w:proofErr w:type="gramEnd"/>
        <w:r>
          <w:rPr>
            <w:rFonts w:ascii="Palatino Linotype" w:eastAsia="Palatino Linotype" w:hAnsi="Palatino Linotype" w:cs="Palatino Linotype"/>
            <w:color w:val="000000"/>
            <w:sz w:val="18"/>
            <w:szCs w:val="18"/>
          </w:rPr>
          <w:t xml:space="preserve"> Good, the Bad and the Ugly. </w:t>
        </w:r>
        <w:r>
          <w:rPr>
            <w:rFonts w:ascii="Palatino Linotype" w:eastAsia="Palatino Linotype" w:hAnsi="Palatino Linotype" w:cs="Palatino Linotype"/>
            <w:i/>
            <w:color w:val="000000"/>
            <w:sz w:val="18"/>
            <w:szCs w:val="18"/>
          </w:rPr>
          <w:t xml:space="preserve">Systematic and Applied </w:t>
        </w:r>
        <w:proofErr w:type="gramStart"/>
        <w:r>
          <w:rPr>
            <w:rFonts w:ascii="Palatino Linotype" w:eastAsia="Palatino Linotype" w:hAnsi="Palatino Linotype" w:cs="Palatino Linotype"/>
            <w:i/>
            <w:color w:val="000000"/>
            <w:sz w:val="18"/>
            <w:szCs w:val="18"/>
          </w:rPr>
          <w:t>Microbiology</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ins>
    </w:p>
    <w:p w14:paraId="2D6F551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44" w:author="Jocelyne DiRuggiero" w:date="2019-03-06T18:53:00Z">
        <w:r>
          <w:rPr>
            <w:rFonts w:ascii="Palatino Linotype" w:eastAsia="Palatino Linotype" w:hAnsi="Palatino Linotype" w:cs="Palatino Linotype"/>
            <w:color w:val="000000"/>
            <w:sz w:val="18"/>
            <w:szCs w:val="18"/>
          </w:rPr>
          <w:t>58.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L. Di </w:t>
      </w:r>
      <w:proofErr w:type="spellStart"/>
      <w:r>
        <w:rPr>
          <w:rFonts w:ascii="Palatino Linotype" w:eastAsia="Palatino Linotype" w:hAnsi="Palatino Linotype" w:cs="Palatino Linotype"/>
          <w:color w:val="000000"/>
          <w:sz w:val="18"/>
          <w:szCs w:val="18"/>
        </w:rPr>
        <w:t>Meglio</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Seasonal dynamics of extremely halophilic microbial communities in three Argentinian </w:t>
      </w:r>
      <w:proofErr w:type="spellStart"/>
      <w:r>
        <w:rPr>
          <w:rFonts w:ascii="Palatino Linotype" w:eastAsia="Palatino Linotype" w:hAnsi="Palatino Linotype" w:cs="Palatino Linotype"/>
          <w:color w:val="000000"/>
          <w:sz w:val="18"/>
          <w:szCs w:val="18"/>
        </w:rPr>
        <w:t>salterns</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 xml:space="preserve">FEMS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Ecol</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b/>
          <w:color w:val="000000"/>
          <w:sz w:val="18"/>
          <w:szCs w:val="18"/>
        </w:rPr>
        <w:t>92</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2016).</w:t>
      </w:r>
    </w:p>
    <w:p w14:paraId="7C0D7480" w14:textId="77777777" w:rsidR="000F77CD" w:rsidRPr="00C43918" w:rsidRDefault="000F77CD" w:rsidP="008E1FF3">
      <w:pPr>
        <w:pStyle w:val="MDPI71References"/>
        <w:numPr>
          <w:ilvl w:val="0"/>
          <w:numId w:val="1"/>
        </w:numPr>
        <w:adjustRightInd w:val="0"/>
        <w:snapToGrid w:val="0"/>
        <w:rPr>
          <w:del w:id="445" w:author="Jocelyne DiRuggiero" w:date="2019-03-06T18:53:00Z"/>
        </w:rPr>
      </w:pPr>
      <w:del w:id="446" w:author="Jocelyne DiRuggiero" w:date="2019-03-06T18:53:00Z">
        <w:r w:rsidRPr="00C43918">
          <w:delText>M. D. Ramos-Barbero et al., Recovering microbial genomes from metagenomes in hypersaline environments: the Good, the Bad and the Ugly. Systematic and Applied Microbiology,  (2018).</w:delText>
        </w:r>
      </w:del>
    </w:p>
    <w:p w14:paraId="2B3B5361" w14:textId="77777777" w:rsidR="008E1FF3" w:rsidRDefault="000F77CD" w:rsidP="008E1FF3">
      <w:pPr>
        <w:pStyle w:val="MDPI71References"/>
        <w:numPr>
          <w:ilvl w:val="0"/>
          <w:numId w:val="1"/>
        </w:numPr>
        <w:adjustRightInd w:val="0"/>
        <w:snapToGrid w:val="0"/>
        <w:rPr>
          <w:del w:id="447" w:author="Jocelyne DiRuggiero" w:date="2019-03-06T18:53:00Z"/>
        </w:rPr>
      </w:pPr>
      <w:del w:id="448" w:author="Jocelyne DiRuggiero" w:date="2019-03-06T18:53:00Z">
        <w:r w:rsidRPr="00C43918">
          <w:delText>G. Jayanath et al., A novel solvent tolerant esterase of GDSGG motif subfamily from solar saltern through metagenomic approach: Recombinant expression and characterization. Int J Biol Macromol 119, 393-401 (2018).</w:delText>
        </w:r>
      </w:del>
    </w:p>
    <w:p w14:paraId="1DFA73E7" w14:textId="77777777" w:rsidR="000F77CD" w:rsidRPr="00C43918" w:rsidRDefault="000F77CD" w:rsidP="008E1FF3">
      <w:pPr>
        <w:pStyle w:val="MDPI71References"/>
        <w:numPr>
          <w:ilvl w:val="0"/>
          <w:numId w:val="1"/>
        </w:numPr>
        <w:adjustRightInd w:val="0"/>
        <w:snapToGrid w:val="0"/>
        <w:rPr>
          <w:del w:id="449" w:author="Jocelyne DiRuggiero" w:date="2019-03-06T18:53:00Z"/>
        </w:rPr>
      </w:pPr>
      <w:del w:id="450" w:author="Jocelyne DiRuggiero" w:date="2019-03-06T18:53:00Z">
        <w:r w:rsidRPr="00C43918">
          <w:delText>A. M. Plominsky et al., Distinctive Archaeal Composition of an Artisanal Crystallizer Pond and Functional Insights Into Salt-Saturated Hypersaline Environment Adaptation. Front Microbiol 9, 1800 (2018).</w:delText>
        </w:r>
      </w:del>
    </w:p>
    <w:p w14:paraId="23205E9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1" w:author="Jocelyne DiRuggiero" w:date="2019-03-06T18:53:00Z">
        <w:r>
          <w:rPr>
            <w:rFonts w:ascii="Palatino Linotype" w:eastAsia="Palatino Linotype" w:hAnsi="Palatino Linotype" w:cs="Palatino Linotype"/>
            <w:color w:val="000000"/>
            <w:sz w:val="18"/>
            <w:szCs w:val="18"/>
          </w:rPr>
          <w:t>59.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M. </w:t>
      </w:r>
      <w:proofErr w:type="spellStart"/>
      <w:r>
        <w:rPr>
          <w:rFonts w:ascii="Palatino Linotype" w:eastAsia="Palatino Linotype" w:hAnsi="Palatino Linotype" w:cs="Palatino Linotype"/>
          <w:color w:val="000000"/>
          <w:sz w:val="18"/>
          <w:szCs w:val="18"/>
        </w:rPr>
        <w:t>Berlanga</w:t>
      </w:r>
      <w:proofErr w:type="spellEnd"/>
      <w:r>
        <w:rPr>
          <w:rFonts w:ascii="Palatino Linotype" w:eastAsia="Palatino Linotype" w:hAnsi="Palatino Linotype" w:cs="Palatino Linotype"/>
          <w:color w:val="000000"/>
          <w:sz w:val="18"/>
          <w:szCs w:val="18"/>
        </w:rPr>
        <w:t xml:space="preserve">, M. Palau, R. Guerrero, Functional Stability and Community Dynamics during Spring and Autumn Seasons Over 3 Years in Camargue Microbial Mats.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2619 (2017).</w:t>
      </w:r>
    </w:p>
    <w:p w14:paraId="2C3D1938" w14:textId="77777777" w:rsidR="000F77CD" w:rsidRPr="00C43918" w:rsidRDefault="000F77CD" w:rsidP="008E1FF3">
      <w:pPr>
        <w:pStyle w:val="MDPI71References"/>
        <w:numPr>
          <w:ilvl w:val="0"/>
          <w:numId w:val="1"/>
        </w:numPr>
        <w:adjustRightInd w:val="0"/>
        <w:snapToGrid w:val="0"/>
        <w:rPr>
          <w:del w:id="452" w:author="Jocelyne DiRuggiero" w:date="2019-03-06T18:53:00Z"/>
        </w:rPr>
      </w:pPr>
      <w:del w:id="453" w:author="Jocelyne DiRuggiero" w:date="2019-03-06T18:53:00Z">
        <w:r w:rsidRPr="00C43918">
          <w:delText>J. M. Mobberley et al., Organismal and spatial partitioning of energy and macronutrient transformations within a hypersaline mat. FEMS Microbiol Ecol 93,  (2017).</w:delText>
        </w:r>
      </w:del>
    </w:p>
    <w:p w14:paraId="2BD8F39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4" w:author="Jocelyne DiRuggiero" w:date="2019-03-06T18:53:00Z">
        <w:r>
          <w:rPr>
            <w:rFonts w:ascii="Palatino Linotype" w:eastAsia="Palatino Linotype" w:hAnsi="Palatino Linotype" w:cs="Palatino Linotype"/>
            <w:color w:val="000000"/>
            <w:sz w:val="18"/>
            <w:szCs w:val="18"/>
          </w:rPr>
          <w:t>60.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w:t>
      </w:r>
      <w:proofErr w:type="spellStart"/>
      <w:r>
        <w:rPr>
          <w:rFonts w:ascii="Palatino Linotype" w:eastAsia="Palatino Linotype" w:hAnsi="Palatino Linotype" w:cs="Palatino Linotype"/>
          <w:color w:val="000000"/>
          <w:sz w:val="18"/>
          <w:szCs w:val="18"/>
        </w:rPr>
        <w:t>Ruvindy</w:t>
      </w:r>
      <w:proofErr w:type="spellEnd"/>
      <w:r>
        <w:rPr>
          <w:rFonts w:ascii="Palatino Linotype" w:eastAsia="Palatino Linotype" w:hAnsi="Palatino Linotype" w:cs="Palatino Linotype"/>
          <w:color w:val="000000"/>
          <w:sz w:val="18"/>
          <w:szCs w:val="18"/>
        </w:rPr>
        <w:t xml:space="preserve">, R. A. White, 3rd, B. A. </w:t>
      </w:r>
      <w:proofErr w:type="spellStart"/>
      <w:r>
        <w:rPr>
          <w:rFonts w:ascii="Palatino Linotype" w:eastAsia="Palatino Linotype" w:hAnsi="Palatino Linotype" w:cs="Palatino Linotype"/>
          <w:color w:val="000000"/>
          <w:sz w:val="18"/>
          <w:szCs w:val="18"/>
        </w:rPr>
        <w:t>Neilan</w:t>
      </w:r>
      <w:proofErr w:type="spellEnd"/>
      <w:r>
        <w:rPr>
          <w:rFonts w:ascii="Palatino Linotype" w:eastAsia="Palatino Linotype" w:hAnsi="Palatino Linotype" w:cs="Palatino Linotype"/>
          <w:color w:val="000000"/>
          <w:sz w:val="18"/>
          <w:szCs w:val="18"/>
        </w:rPr>
        <w:t xml:space="preserve">, B. P. Burns, </w:t>
      </w:r>
      <w:proofErr w:type="gramStart"/>
      <w:r>
        <w:rPr>
          <w:rFonts w:ascii="Palatino Linotype" w:eastAsia="Palatino Linotype" w:hAnsi="Palatino Linotype" w:cs="Palatino Linotype"/>
          <w:color w:val="000000"/>
          <w:sz w:val="18"/>
          <w:szCs w:val="18"/>
        </w:rPr>
        <w:t>Unravelling</w:t>
      </w:r>
      <w:proofErr w:type="gramEnd"/>
      <w:r>
        <w:rPr>
          <w:rFonts w:ascii="Palatino Linotype" w:eastAsia="Palatino Linotype" w:hAnsi="Palatino Linotype" w:cs="Palatino Linotype"/>
          <w:color w:val="000000"/>
          <w:sz w:val="18"/>
          <w:szCs w:val="18"/>
        </w:rPr>
        <w:t xml:space="preserve"> core microbial metabolisms in the hypersaline microbial mats of Shark Bay using high-throughput metagenomics.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10</w:t>
      </w:r>
      <w:r>
        <w:rPr>
          <w:rFonts w:ascii="Palatino Linotype" w:eastAsia="Palatino Linotype" w:hAnsi="Palatino Linotype" w:cs="Palatino Linotype"/>
          <w:color w:val="000000"/>
          <w:sz w:val="18"/>
          <w:szCs w:val="18"/>
        </w:rPr>
        <w:t>, 183-196 (2016).</w:t>
      </w:r>
    </w:p>
    <w:p w14:paraId="3D06891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5" w:author="Jocelyne DiRuggiero" w:date="2019-03-06T18:53:00Z">
        <w:r>
          <w:rPr>
            <w:rFonts w:ascii="Palatino Linotype" w:eastAsia="Palatino Linotype" w:hAnsi="Palatino Linotype" w:cs="Palatino Linotype"/>
            <w:color w:val="000000"/>
            <w:sz w:val="18"/>
            <w:szCs w:val="18"/>
          </w:rPr>
          <w:t>61.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H. L. Wong</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Disentangling the drivers of functional complexity at the metagenomic level in Shark Bay microbial mat microbiomes.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12</w:t>
      </w:r>
      <w:r>
        <w:rPr>
          <w:rFonts w:ascii="Palatino Linotype" w:eastAsia="Palatino Linotype" w:hAnsi="Palatino Linotype" w:cs="Palatino Linotype"/>
          <w:color w:val="000000"/>
          <w:sz w:val="18"/>
          <w:szCs w:val="18"/>
        </w:rPr>
        <w:t>, 2619-2639 (2018).</w:t>
      </w:r>
    </w:p>
    <w:p w14:paraId="3EC5A33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6" w:author="Jocelyne DiRuggiero" w:date="2019-03-06T18:53:00Z">
        <w:r>
          <w:rPr>
            <w:rFonts w:ascii="Palatino Linotype" w:eastAsia="Palatino Linotype" w:hAnsi="Palatino Linotype" w:cs="Palatino Linotype"/>
            <w:color w:val="000000"/>
            <w:sz w:val="18"/>
            <w:szCs w:val="18"/>
          </w:rPr>
          <w:t>62.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A. White Iii, H. L. Wong, R. </w:t>
      </w:r>
      <w:proofErr w:type="spellStart"/>
      <w:r>
        <w:rPr>
          <w:rFonts w:ascii="Palatino Linotype" w:eastAsia="Palatino Linotype" w:hAnsi="Palatino Linotype" w:cs="Palatino Linotype"/>
          <w:color w:val="000000"/>
          <w:sz w:val="18"/>
          <w:szCs w:val="18"/>
        </w:rPr>
        <w:t>Ruvindy</w:t>
      </w:r>
      <w:proofErr w:type="spellEnd"/>
      <w:r>
        <w:rPr>
          <w:rFonts w:ascii="Palatino Linotype" w:eastAsia="Palatino Linotype" w:hAnsi="Palatino Linotype" w:cs="Palatino Linotype"/>
          <w:color w:val="000000"/>
          <w:sz w:val="18"/>
          <w:szCs w:val="18"/>
        </w:rPr>
        <w:t xml:space="preserve">, B. A. </w:t>
      </w:r>
      <w:proofErr w:type="spellStart"/>
      <w:r>
        <w:rPr>
          <w:rFonts w:ascii="Palatino Linotype" w:eastAsia="Palatino Linotype" w:hAnsi="Palatino Linotype" w:cs="Palatino Linotype"/>
          <w:color w:val="000000"/>
          <w:sz w:val="18"/>
          <w:szCs w:val="18"/>
        </w:rPr>
        <w:t>Neilan</w:t>
      </w:r>
      <w:proofErr w:type="spellEnd"/>
      <w:r>
        <w:rPr>
          <w:rFonts w:ascii="Palatino Linotype" w:eastAsia="Palatino Linotype" w:hAnsi="Palatino Linotype" w:cs="Palatino Linotype"/>
          <w:color w:val="000000"/>
          <w:sz w:val="18"/>
          <w:szCs w:val="18"/>
        </w:rPr>
        <w:t xml:space="preserve">, B. P. Burns, Viral Communities of Shark Bay Modern Stromatolites.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1223 (2018).</w:t>
      </w:r>
    </w:p>
    <w:p w14:paraId="3F12BAB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7" w:author="Jocelyne DiRuggiero" w:date="2019-03-06T18:53:00Z">
        <w:r>
          <w:rPr>
            <w:rFonts w:ascii="Palatino Linotype" w:eastAsia="Palatino Linotype" w:hAnsi="Palatino Linotype" w:cs="Palatino Linotype"/>
            <w:color w:val="000000"/>
            <w:sz w:val="18"/>
            <w:szCs w:val="18"/>
          </w:rPr>
          <w:lastRenderedPageBreak/>
          <w:t>63.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D. R. </w:t>
      </w:r>
      <w:proofErr w:type="spellStart"/>
      <w:r>
        <w:rPr>
          <w:rFonts w:ascii="Palatino Linotype" w:eastAsia="Palatino Linotype" w:hAnsi="Palatino Linotype" w:cs="Palatino Linotype"/>
          <w:color w:val="000000"/>
          <w:sz w:val="18"/>
          <w:szCs w:val="18"/>
        </w:rPr>
        <w:t>Speth</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Draft Genome of </w:t>
      </w:r>
      <w:proofErr w:type="spellStart"/>
      <w:r>
        <w:rPr>
          <w:rFonts w:ascii="Palatino Linotype" w:eastAsia="Palatino Linotype" w:hAnsi="Palatino Linotype" w:cs="Palatino Linotype"/>
          <w:color w:val="000000"/>
          <w:sz w:val="18"/>
          <w:szCs w:val="18"/>
        </w:rPr>
        <w:t>Scalindua</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rubra</w:t>
      </w:r>
      <w:proofErr w:type="spellEnd"/>
      <w:r>
        <w:rPr>
          <w:rFonts w:ascii="Palatino Linotype" w:eastAsia="Palatino Linotype" w:hAnsi="Palatino Linotype" w:cs="Palatino Linotype"/>
          <w:color w:val="000000"/>
          <w:sz w:val="18"/>
          <w:szCs w:val="18"/>
        </w:rPr>
        <w:t xml:space="preserve">, Obtained from the Interface Above the Discovery Deep Brine in the Red Sea, Sheds Light on Potential Salt Adaptation Strategies in </w:t>
      </w:r>
      <w:proofErr w:type="spellStart"/>
      <w:r>
        <w:rPr>
          <w:rFonts w:ascii="Palatino Linotype" w:eastAsia="Palatino Linotype" w:hAnsi="Palatino Linotype" w:cs="Palatino Linotype"/>
          <w:color w:val="000000"/>
          <w:sz w:val="18"/>
          <w:szCs w:val="18"/>
        </w:rPr>
        <w:t>Anammox</w:t>
      </w:r>
      <w:proofErr w:type="spellEnd"/>
      <w:r>
        <w:rPr>
          <w:rFonts w:ascii="Palatino Linotype" w:eastAsia="Palatino Linotype" w:hAnsi="Palatino Linotype" w:cs="Palatino Linotype"/>
          <w:color w:val="000000"/>
          <w:sz w:val="18"/>
          <w:szCs w:val="18"/>
        </w:rPr>
        <w:t xml:space="preserve"> Bacteria. </w:t>
      </w:r>
      <w:proofErr w:type="spellStart"/>
      <w:r>
        <w:rPr>
          <w:rFonts w:ascii="Palatino Linotype" w:eastAsia="Palatino Linotype" w:hAnsi="Palatino Linotype" w:cs="Palatino Linotype"/>
          <w:i/>
          <w:color w:val="000000"/>
          <w:sz w:val="18"/>
          <w:szCs w:val="18"/>
        </w:rPr>
        <w:t>Microb</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Ecol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74</w:t>
      </w:r>
      <w:r>
        <w:rPr>
          <w:rFonts w:ascii="Palatino Linotype" w:eastAsia="Palatino Linotype" w:hAnsi="Palatino Linotype" w:cs="Palatino Linotype"/>
          <w:color w:val="000000"/>
          <w:sz w:val="18"/>
          <w:szCs w:val="18"/>
        </w:rPr>
        <w:t>, 1-5 (2017).</w:t>
      </w:r>
    </w:p>
    <w:p w14:paraId="4C90BFA3"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8" w:author="Jocelyne DiRuggiero" w:date="2019-03-06T18:53:00Z">
        <w:r>
          <w:rPr>
            <w:rFonts w:ascii="Palatino Linotype" w:eastAsia="Palatino Linotype" w:hAnsi="Palatino Linotype" w:cs="Palatino Linotype"/>
            <w:color w:val="000000"/>
            <w:sz w:val="18"/>
            <w:szCs w:val="18"/>
          </w:rPr>
          <w:t>64.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Y. Guan, T. </w:t>
      </w:r>
      <w:proofErr w:type="spellStart"/>
      <w:r>
        <w:rPr>
          <w:rFonts w:ascii="Palatino Linotype" w:eastAsia="Palatino Linotype" w:hAnsi="Palatino Linotype" w:cs="Palatino Linotype"/>
          <w:color w:val="000000"/>
          <w:sz w:val="18"/>
          <w:szCs w:val="18"/>
        </w:rPr>
        <w:t>Hikmawan</w:t>
      </w:r>
      <w:proofErr w:type="spellEnd"/>
      <w:r>
        <w:rPr>
          <w:rFonts w:ascii="Palatino Linotype" w:eastAsia="Palatino Linotype" w:hAnsi="Palatino Linotype" w:cs="Palatino Linotype"/>
          <w:color w:val="000000"/>
          <w:sz w:val="18"/>
          <w:szCs w:val="18"/>
        </w:rPr>
        <w:t xml:space="preserve">, A. </w:t>
      </w:r>
      <w:proofErr w:type="spellStart"/>
      <w:r>
        <w:rPr>
          <w:rFonts w:ascii="Palatino Linotype" w:eastAsia="Palatino Linotype" w:hAnsi="Palatino Linotype" w:cs="Palatino Linotype"/>
          <w:color w:val="000000"/>
          <w:sz w:val="18"/>
          <w:szCs w:val="18"/>
        </w:rPr>
        <w:t>Antunes</w:t>
      </w:r>
      <w:proofErr w:type="spellEnd"/>
      <w:r>
        <w:rPr>
          <w:rFonts w:ascii="Palatino Linotype" w:eastAsia="Palatino Linotype" w:hAnsi="Palatino Linotype" w:cs="Palatino Linotype"/>
          <w:color w:val="000000"/>
          <w:sz w:val="18"/>
          <w:szCs w:val="18"/>
        </w:rPr>
        <w:t xml:space="preserve">, D. </w:t>
      </w:r>
      <w:proofErr w:type="spellStart"/>
      <w:r>
        <w:rPr>
          <w:rFonts w:ascii="Palatino Linotype" w:eastAsia="Palatino Linotype" w:hAnsi="Palatino Linotype" w:cs="Palatino Linotype"/>
          <w:color w:val="000000"/>
          <w:sz w:val="18"/>
          <w:szCs w:val="18"/>
        </w:rPr>
        <w:t>Ngugi</w:t>
      </w:r>
      <w:proofErr w:type="spellEnd"/>
      <w:r>
        <w:rPr>
          <w:rFonts w:ascii="Palatino Linotype" w:eastAsia="Palatino Linotype" w:hAnsi="Palatino Linotype" w:cs="Palatino Linotype"/>
          <w:color w:val="000000"/>
          <w:sz w:val="18"/>
          <w:szCs w:val="18"/>
        </w:rPr>
        <w:t xml:space="preserve">, U. </w:t>
      </w:r>
      <w:proofErr w:type="spellStart"/>
      <w:r>
        <w:rPr>
          <w:rFonts w:ascii="Palatino Linotype" w:eastAsia="Palatino Linotype" w:hAnsi="Palatino Linotype" w:cs="Palatino Linotype"/>
          <w:color w:val="000000"/>
          <w:sz w:val="18"/>
          <w:szCs w:val="18"/>
        </w:rPr>
        <w:t>Stingl</w:t>
      </w:r>
      <w:proofErr w:type="spellEnd"/>
      <w:r>
        <w:rPr>
          <w:rFonts w:ascii="Palatino Linotype" w:eastAsia="Palatino Linotype" w:hAnsi="Palatino Linotype" w:cs="Palatino Linotype"/>
          <w:color w:val="000000"/>
          <w:sz w:val="18"/>
          <w:szCs w:val="18"/>
        </w:rPr>
        <w:t xml:space="preserve">, Diversity of methanogens and sulfate-reducing bacteria in the interfaces of five deep-sea anoxic brines of the Red Sea. </w:t>
      </w:r>
      <w:r>
        <w:rPr>
          <w:rFonts w:ascii="Palatino Linotype" w:eastAsia="Palatino Linotype" w:hAnsi="Palatino Linotype" w:cs="Palatino Linotype"/>
          <w:i/>
          <w:color w:val="000000"/>
          <w:sz w:val="18"/>
          <w:szCs w:val="18"/>
        </w:rPr>
        <w:t xml:space="preserve">Res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166</w:t>
      </w:r>
      <w:r>
        <w:rPr>
          <w:rFonts w:ascii="Palatino Linotype" w:eastAsia="Palatino Linotype" w:hAnsi="Palatino Linotype" w:cs="Palatino Linotype"/>
          <w:color w:val="000000"/>
          <w:sz w:val="18"/>
          <w:szCs w:val="18"/>
        </w:rPr>
        <w:t>, 688-699 (2015).</w:t>
      </w:r>
    </w:p>
    <w:p w14:paraId="6814B7E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59" w:author="Jocelyne DiRuggiero" w:date="2019-03-06T18:53:00Z">
        <w:r>
          <w:rPr>
            <w:rFonts w:ascii="Palatino Linotype" w:eastAsia="Palatino Linotype" w:hAnsi="Palatino Linotype" w:cs="Palatino Linotype"/>
            <w:color w:val="000000"/>
            <w:sz w:val="18"/>
            <w:szCs w:val="18"/>
          </w:rPr>
          <w:t>65.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M. G. </w:t>
      </w:r>
      <w:proofErr w:type="spellStart"/>
      <w:r>
        <w:rPr>
          <w:rFonts w:ascii="Palatino Linotype" w:eastAsia="Palatino Linotype" w:hAnsi="Palatino Linotype" w:cs="Palatino Linotype"/>
          <w:color w:val="000000"/>
          <w:sz w:val="18"/>
          <w:szCs w:val="18"/>
        </w:rPr>
        <w:t>Pachiadaki</w:t>
      </w:r>
      <w:proofErr w:type="spellEnd"/>
      <w:r>
        <w:rPr>
          <w:rFonts w:ascii="Palatino Linotype" w:eastAsia="Palatino Linotype" w:hAnsi="Palatino Linotype" w:cs="Palatino Linotype"/>
          <w:color w:val="000000"/>
          <w:sz w:val="18"/>
          <w:szCs w:val="18"/>
        </w:rPr>
        <w:t xml:space="preserve">, M. M. </w:t>
      </w:r>
      <w:proofErr w:type="spellStart"/>
      <w:r>
        <w:rPr>
          <w:rFonts w:ascii="Palatino Linotype" w:eastAsia="Palatino Linotype" w:hAnsi="Palatino Linotype" w:cs="Palatino Linotype"/>
          <w:color w:val="000000"/>
          <w:sz w:val="18"/>
          <w:szCs w:val="18"/>
        </w:rPr>
        <w:t>Yakimov</w:t>
      </w:r>
      <w:proofErr w:type="spellEnd"/>
      <w:r>
        <w:rPr>
          <w:rFonts w:ascii="Palatino Linotype" w:eastAsia="Palatino Linotype" w:hAnsi="Palatino Linotype" w:cs="Palatino Linotype"/>
          <w:color w:val="000000"/>
          <w:sz w:val="18"/>
          <w:szCs w:val="18"/>
        </w:rPr>
        <w:t xml:space="preserve">, V. </w:t>
      </w:r>
      <w:proofErr w:type="spellStart"/>
      <w:r>
        <w:rPr>
          <w:rFonts w:ascii="Palatino Linotype" w:eastAsia="Palatino Linotype" w:hAnsi="Palatino Linotype" w:cs="Palatino Linotype"/>
          <w:color w:val="000000"/>
          <w:sz w:val="18"/>
          <w:szCs w:val="18"/>
        </w:rPr>
        <w:t>LaCono</w:t>
      </w:r>
      <w:proofErr w:type="spellEnd"/>
      <w:r>
        <w:rPr>
          <w:rFonts w:ascii="Palatino Linotype" w:eastAsia="Palatino Linotype" w:hAnsi="Palatino Linotype" w:cs="Palatino Linotype"/>
          <w:color w:val="000000"/>
          <w:sz w:val="18"/>
          <w:szCs w:val="18"/>
        </w:rPr>
        <w:t xml:space="preserve">, E. </w:t>
      </w:r>
      <w:proofErr w:type="spellStart"/>
      <w:r>
        <w:rPr>
          <w:rFonts w:ascii="Palatino Linotype" w:eastAsia="Palatino Linotype" w:hAnsi="Palatino Linotype" w:cs="Palatino Linotype"/>
          <w:color w:val="000000"/>
          <w:sz w:val="18"/>
          <w:szCs w:val="18"/>
        </w:rPr>
        <w:t>Leadbetter</w:t>
      </w:r>
      <w:proofErr w:type="spellEnd"/>
      <w:r>
        <w:rPr>
          <w:rFonts w:ascii="Palatino Linotype" w:eastAsia="Palatino Linotype" w:hAnsi="Palatino Linotype" w:cs="Palatino Linotype"/>
          <w:color w:val="000000"/>
          <w:sz w:val="18"/>
          <w:szCs w:val="18"/>
        </w:rPr>
        <w:t xml:space="preserve">, V. </w:t>
      </w:r>
      <w:proofErr w:type="spellStart"/>
      <w:r>
        <w:rPr>
          <w:rFonts w:ascii="Palatino Linotype" w:eastAsia="Palatino Linotype" w:hAnsi="Palatino Linotype" w:cs="Palatino Linotype"/>
          <w:color w:val="000000"/>
          <w:sz w:val="18"/>
          <w:szCs w:val="18"/>
        </w:rPr>
        <w:t>Edgcomb</w:t>
      </w:r>
      <w:proofErr w:type="spellEnd"/>
      <w:r>
        <w:rPr>
          <w:rFonts w:ascii="Palatino Linotype" w:eastAsia="Palatino Linotype" w:hAnsi="Palatino Linotype" w:cs="Palatino Linotype"/>
          <w:color w:val="000000"/>
          <w:sz w:val="18"/>
          <w:szCs w:val="18"/>
        </w:rPr>
        <w:t xml:space="preserve">, Unveiling microbial activities along the halocline of Thetis, a deep-sea hypersaline anoxic basin.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2478-2489 (2014).</w:t>
      </w:r>
    </w:p>
    <w:p w14:paraId="3EFD4AF1" w14:textId="77777777" w:rsidR="008E1FF3" w:rsidRDefault="000F77CD" w:rsidP="008E1FF3">
      <w:pPr>
        <w:pStyle w:val="MDPI71References"/>
        <w:numPr>
          <w:ilvl w:val="0"/>
          <w:numId w:val="1"/>
        </w:numPr>
        <w:adjustRightInd w:val="0"/>
        <w:snapToGrid w:val="0"/>
        <w:rPr>
          <w:del w:id="460" w:author="Jocelyne DiRuggiero" w:date="2019-03-06T18:53:00Z"/>
        </w:rPr>
      </w:pPr>
      <w:del w:id="461" w:author="Jocelyne DiRuggiero" w:date="2019-03-06T18:53:00Z">
        <w:r w:rsidRPr="00C43918">
          <w:delText>A. Antunes et al., First Insights into the Viral Communities of the Deep-sea Anoxic Brines of the Red Sea. Genomics Proteomics Bioinformatics 13, 304-309 (2015).</w:delText>
        </w:r>
      </w:del>
    </w:p>
    <w:p w14:paraId="7DE074D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62" w:author="Jocelyne DiRuggiero" w:date="2019-03-06T18:53:00Z">
        <w:r>
          <w:rPr>
            <w:rFonts w:ascii="Palatino Linotype" w:eastAsia="Palatino Linotype" w:hAnsi="Palatino Linotype" w:cs="Palatino Linotype"/>
            <w:color w:val="000000"/>
            <w:sz w:val="18"/>
            <w:szCs w:val="18"/>
          </w:rPr>
          <w:t>66.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Crits</w:t>
      </w:r>
      <w:proofErr w:type="spellEnd"/>
      <w:r>
        <w:rPr>
          <w:rFonts w:ascii="Palatino Linotype" w:eastAsia="Palatino Linotype" w:hAnsi="Palatino Linotype" w:cs="Palatino Linotype"/>
          <w:color w:val="000000"/>
          <w:sz w:val="18"/>
          <w:szCs w:val="18"/>
        </w:rPr>
        <w:t>-Christoph</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Phylogenetic and Functional Substrate Specificity for Endolithic Microbial Communities in Hyper-Arid Environments.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w:t>
      </w:r>
      <w:r>
        <w:rPr>
          <w:rFonts w:ascii="Palatino Linotype" w:eastAsia="Palatino Linotype" w:hAnsi="Palatino Linotype" w:cs="Palatino Linotype"/>
          <w:color w:val="000000"/>
          <w:sz w:val="18"/>
          <w:szCs w:val="18"/>
        </w:rPr>
        <w:t>, 301 (2016).</w:t>
      </w:r>
    </w:p>
    <w:p w14:paraId="26EEEDA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63" w:author="Jocelyne DiRuggiero" w:date="2019-03-06T18:53:00Z">
        <w:r>
          <w:rPr>
            <w:rFonts w:ascii="Palatino Linotype" w:eastAsia="Palatino Linotype" w:hAnsi="Palatino Linotype" w:cs="Palatino Linotype"/>
            <w:color w:val="000000"/>
            <w:sz w:val="18"/>
            <w:szCs w:val="18"/>
          </w:rPr>
          <w:t>67.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A. Narayan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Response of microbial community structure to seasonal fluctuation on soils of </w:t>
      </w:r>
      <w:proofErr w:type="spellStart"/>
      <w:r>
        <w:rPr>
          <w:rFonts w:ascii="Palatino Linotype" w:eastAsia="Palatino Linotype" w:hAnsi="Palatino Linotype" w:cs="Palatino Linotype"/>
          <w:color w:val="000000"/>
          <w:sz w:val="18"/>
          <w:szCs w:val="18"/>
        </w:rPr>
        <w:t>Rann</w:t>
      </w:r>
      <w:proofErr w:type="spellEnd"/>
      <w:r>
        <w:rPr>
          <w:rFonts w:ascii="Palatino Linotype" w:eastAsia="Palatino Linotype" w:hAnsi="Palatino Linotype" w:cs="Palatino Linotype"/>
          <w:color w:val="000000"/>
          <w:sz w:val="18"/>
          <w:szCs w:val="18"/>
        </w:rPr>
        <w:t xml:space="preserve"> of </w:t>
      </w:r>
      <w:proofErr w:type="spellStart"/>
      <w:r>
        <w:rPr>
          <w:rFonts w:ascii="Palatino Linotype" w:eastAsia="Palatino Linotype" w:hAnsi="Palatino Linotype" w:cs="Palatino Linotype"/>
          <w:color w:val="000000"/>
          <w:sz w:val="18"/>
          <w:szCs w:val="18"/>
        </w:rPr>
        <w:t>Kachchh</w:t>
      </w:r>
      <w:proofErr w:type="spellEnd"/>
      <w:r>
        <w:rPr>
          <w:rFonts w:ascii="Palatino Linotype" w:eastAsia="Palatino Linotype" w:hAnsi="Palatino Linotype" w:cs="Palatino Linotype"/>
          <w:color w:val="000000"/>
          <w:sz w:val="18"/>
          <w:szCs w:val="18"/>
        </w:rPr>
        <w:t xml:space="preserve">, Gujarat, India: Representing microbial dynamics and functional potential. </w:t>
      </w:r>
      <w:r>
        <w:rPr>
          <w:rFonts w:ascii="Palatino Linotype" w:eastAsia="Palatino Linotype" w:hAnsi="Palatino Linotype" w:cs="Palatino Linotype"/>
          <w:i/>
          <w:color w:val="000000"/>
          <w:sz w:val="18"/>
          <w:szCs w:val="18"/>
        </w:rPr>
        <w:t>Ecological Genetics and Genomics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22-32 (2018).</w:t>
      </w:r>
    </w:p>
    <w:p w14:paraId="371F738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64" w:author="Jocelyne DiRuggiero" w:date="2019-03-06T18:53:00Z">
        <w:r>
          <w:rPr>
            <w:rFonts w:ascii="Palatino Linotype" w:eastAsia="Palatino Linotype" w:hAnsi="Palatino Linotype" w:cs="Palatino Linotype"/>
            <w:color w:val="000000"/>
            <w:sz w:val="18"/>
            <w:szCs w:val="18"/>
          </w:rPr>
          <w:t>68.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S. </w:t>
      </w:r>
      <w:proofErr w:type="spellStart"/>
      <w:r>
        <w:rPr>
          <w:rFonts w:ascii="Palatino Linotype" w:eastAsia="Palatino Linotype" w:hAnsi="Palatino Linotype" w:cs="Palatino Linotype"/>
          <w:color w:val="000000"/>
          <w:sz w:val="18"/>
          <w:szCs w:val="18"/>
        </w:rPr>
        <w:t>Pandit</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 snapshot of microbial communities from the Kutch: one of the largest salt deserts in the World. </w:t>
      </w:r>
      <w:r>
        <w:rPr>
          <w:rFonts w:ascii="Palatino Linotype" w:eastAsia="Palatino Linotype" w:hAnsi="Palatino Linotype" w:cs="Palatino Linotype"/>
          <w:i/>
          <w:color w:val="000000"/>
          <w:sz w:val="18"/>
          <w:szCs w:val="18"/>
        </w:rPr>
        <w:t>Extremophiles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19</w:t>
      </w:r>
      <w:r>
        <w:rPr>
          <w:rFonts w:ascii="Palatino Linotype" w:eastAsia="Palatino Linotype" w:hAnsi="Palatino Linotype" w:cs="Palatino Linotype"/>
          <w:color w:val="000000"/>
          <w:sz w:val="18"/>
          <w:szCs w:val="18"/>
        </w:rPr>
        <w:t>, 973-987 (2015).</w:t>
      </w:r>
    </w:p>
    <w:p w14:paraId="1630D1FA" w14:textId="77777777" w:rsidR="000F77CD" w:rsidRPr="00C43918" w:rsidRDefault="000F77CD" w:rsidP="008E1FF3">
      <w:pPr>
        <w:pStyle w:val="MDPI71References"/>
        <w:numPr>
          <w:ilvl w:val="0"/>
          <w:numId w:val="1"/>
        </w:numPr>
        <w:adjustRightInd w:val="0"/>
        <w:snapToGrid w:val="0"/>
        <w:rPr>
          <w:del w:id="465" w:author="Jocelyne DiRuggiero" w:date="2019-03-06T18:53:00Z"/>
        </w:rPr>
      </w:pPr>
      <w:del w:id="466" w:author="Jocelyne DiRuggiero" w:date="2019-03-06T18:53:00Z">
        <w:r w:rsidRPr="00C43918">
          <w:delText>J. B. Emerson et al., Dynamic viral populations in hypersaline systems as revealed by metagenomic assembly. Appl Environ Microbiol 78, 6309-6320 (2012).</w:delText>
        </w:r>
      </w:del>
    </w:p>
    <w:p w14:paraId="4CA02922"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67" w:author="Jocelyne DiRuggiero" w:date="2019-03-06T18:53:00Z">
        <w:r>
          <w:rPr>
            <w:rFonts w:ascii="Palatino Linotype" w:eastAsia="Palatino Linotype" w:hAnsi="Palatino Linotype" w:cs="Palatino Linotype"/>
            <w:color w:val="000000"/>
            <w:sz w:val="18"/>
            <w:szCs w:val="18"/>
          </w:rPr>
          <w:t>69.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S. </w:t>
      </w:r>
      <w:proofErr w:type="spellStart"/>
      <w:r>
        <w:rPr>
          <w:rFonts w:ascii="Palatino Linotype" w:eastAsia="Palatino Linotype" w:hAnsi="Palatino Linotype" w:cs="Palatino Linotype"/>
          <w:color w:val="000000"/>
          <w:sz w:val="18"/>
          <w:szCs w:val="18"/>
        </w:rPr>
        <w:t>Cuadros</w:t>
      </w:r>
      <w:proofErr w:type="spellEnd"/>
      <w:r>
        <w:rPr>
          <w:rFonts w:ascii="Palatino Linotype" w:eastAsia="Palatino Linotype" w:hAnsi="Palatino Linotype" w:cs="Palatino Linotype"/>
          <w:color w:val="000000"/>
          <w:sz w:val="18"/>
          <w:szCs w:val="18"/>
        </w:rPr>
        <w:t>-Orellana</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Genomic plasticity in prokaryotes: the case of the square </w:t>
      </w:r>
      <w:proofErr w:type="spellStart"/>
      <w:r>
        <w:rPr>
          <w:rFonts w:ascii="Palatino Linotype" w:eastAsia="Palatino Linotype" w:hAnsi="Palatino Linotype" w:cs="Palatino Linotype"/>
          <w:color w:val="000000"/>
          <w:sz w:val="18"/>
          <w:szCs w:val="18"/>
        </w:rPr>
        <w:t>haloarchaeon</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w:t>
      </w:r>
      <w:r>
        <w:rPr>
          <w:rFonts w:ascii="Palatino Linotype" w:eastAsia="Palatino Linotype" w:hAnsi="Palatino Linotype" w:cs="Palatino Linotype"/>
          <w:color w:val="000000"/>
          <w:sz w:val="18"/>
          <w:szCs w:val="18"/>
        </w:rPr>
        <w:t>, 235-245 (2007).</w:t>
      </w:r>
    </w:p>
    <w:p w14:paraId="3756D97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68" w:author="Jocelyne DiRuggiero" w:date="2019-03-06T18:53:00Z">
        <w:r>
          <w:rPr>
            <w:rFonts w:ascii="Palatino Linotype" w:eastAsia="Palatino Linotype" w:hAnsi="Palatino Linotype" w:cs="Palatino Linotype"/>
            <w:color w:val="000000"/>
            <w:sz w:val="18"/>
            <w:szCs w:val="18"/>
          </w:rPr>
          <w:t>70.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R. T. </w:t>
      </w:r>
      <w:proofErr w:type="spellStart"/>
      <w:r>
        <w:rPr>
          <w:rFonts w:ascii="Palatino Linotype" w:eastAsia="Palatino Linotype" w:hAnsi="Palatino Linotype" w:cs="Palatino Linotype"/>
          <w:color w:val="000000"/>
          <w:sz w:val="18"/>
          <w:szCs w:val="18"/>
        </w:rPr>
        <w:t>Papke</w:t>
      </w:r>
      <w:proofErr w:type="spellEnd"/>
      <w:r>
        <w:rPr>
          <w:rFonts w:ascii="Palatino Linotype" w:eastAsia="Palatino Linotype" w:hAnsi="Palatino Linotype" w:cs="Palatino Linotype"/>
          <w:color w:val="000000"/>
          <w:sz w:val="18"/>
          <w:szCs w:val="18"/>
        </w:rPr>
        <w:t xml:space="preserve">, J. E. Koenig, F. Rodriguez-Valera, W. F. Doolittle, Frequent Recombination in a </w:t>
      </w:r>
      <w:proofErr w:type="spellStart"/>
      <w:r>
        <w:rPr>
          <w:rFonts w:ascii="Palatino Linotype" w:eastAsia="Palatino Linotype" w:hAnsi="Palatino Linotype" w:cs="Palatino Linotype"/>
          <w:color w:val="000000"/>
          <w:sz w:val="18"/>
          <w:szCs w:val="18"/>
        </w:rPr>
        <w:t>Saltern</w:t>
      </w:r>
      <w:proofErr w:type="spellEnd"/>
      <w:r>
        <w:rPr>
          <w:rFonts w:ascii="Palatino Linotype" w:eastAsia="Palatino Linotype" w:hAnsi="Palatino Linotype" w:cs="Palatino Linotype"/>
          <w:color w:val="000000"/>
          <w:sz w:val="18"/>
          <w:szCs w:val="18"/>
        </w:rPr>
        <w:t xml:space="preserve"> Population of </w:t>
      </w:r>
      <w:proofErr w:type="spellStart"/>
      <w:r>
        <w:rPr>
          <w:rFonts w:ascii="Palatino Linotype" w:eastAsia="Palatino Linotype" w:hAnsi="Palatino Linotype" w:cs="Palatino Linotype"/>
          <w:color w:val="000000"/>
          <w:sz w:val="18"/>
          <w:szCs w:val="18"/>
        </w:rPr>
        <w:t>Halorubrum</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Science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306</w:t>
      </w:r>
      <w:r>
        <w:rPr>
          <w:rFonts w:ascii="Palatino Linotype" w:eastAsia="Palatino Linotype" w:hAnsi="Palatino Linotype" w:cs="Palatino Linotype"/>
          <w:color w:val="000000"/>
          <w:sz w:val="18"/>
          <w:szCs w:val="18"/>
        </w:rPr>
        <w:t>, 1928-1929 (2004).</w:t>
      </w:r>
    </w:p>
    <w:p w14:paraId="19E08098" w14:textId="77777777" w:rsidR="00292FA9" w:rsidRDefault="004231E4">
      <w:pPr>
        <w:pStyle w:val="Normal1"/>
        <w:pBdr>
          <w:top w:val="nil"/>
          <w:left w:val="nil"/>
          <w:bottom w:val="nil"/>
          <w:right w:val="nil"/>
          <w:between w:val="nil"/>
        </w:pBdr>
        <w:ind w:left="720" w:hanging="720"/>
        <w:rPr>
          <w:ins w:id="469" w:author="Jocelyne DiRuggiero" w:date="2019-03-06T18:53:00Z"/>
          <w:rFonts w:ascii="Palatino Linotype" w:eastAsia="Palatino Linotype" w:hAnsi="Palatino Linotype" w:cs="Palatino Linotype"/>
          <w:color w:val="000000"/>
          <w:sz w:val="18"/>
          <w:szCs w:val="18"/>
        </w:rPr>
      </w:pPr>
      <w:ins w:id="470" w:author="Jocelyne DiRuggiero" w:date="2019-03-06T18:53:00Z">
        <w:r>
          <w:rPr>
            <w:rFonts w:ascii="Palatino Linotype" w:eastAsia="Palatino Linotype" w:hAnsi="Palatino Linotype" w:cs="Palatino Linotype"/>
            <w:color w:val="000000"/>
            <w:sz w:val="18"/>
            <w:szCs w:val="18"/>
          </w:rPr>
          <w:t>71.</w:t>
        </w:r>
        <w:r>
          <w:rPr>
            <w:rFonts w:ascii="Palatino Linotype" w:eastAsia="Palatino Linotype" w:hAnsi="Palatino Linotype" w:cs="Palatino Linotype"/>
            <w:color w:val="000000"/>
            <w:sz w:val="18"/>
            <w:szCs w:val="18"/>
          </w:rPr>
          <w:tab/>
          <w:t>L. Pasic</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Metagenomic islands of </w:t>
        </w:r>
        <w:proofErr w:type="spellStart"/>
        <w:r>
          <w:rPr>
            <w:rFonts w:ascii="Palatino Linotype" w:eastAsia="Palatino Linotype" w:hAnsi="Palatino Linotype" w:cs="Palatino Linotype"/>
            <w:color w:val="000000"/>
            <w:sz w:val="18"/>
            <w:szCs w:val="18"/>
          </w:rPr>
          <w:t>hyperhalophiles</w:t>
        </w:r>
        <w:proofErr w:type="spellEnd"/>
        <w:r>
          <w:rPr>
            <w:rFonts w:ascii="Palatino Linotype" w:eastAsia="Palatino Linotype" w:hAnsi="Palatino Linotype" w:cs="Palatino Linotype"/>
            <w:color w:val="000000"/>
            <w:sz w:val="18"/>
            <w:szCs w:val="18"/>
          </w:rPr>
          <w:t xml:space="preserve">: the case of </w:t>
        </w:r>
        <w:proofErr w:type="spellStart"/>
        <w:r>
          <w:rPr>
            <w:rFonts w:ascii="Palatino Linotype" w:eastAsia="Palatino Linotype" w:hAnsi="Palatino Linotype" w:cs="Palatino Linotype"/>
            <w:color w:val="000000"/>
            <w:sz w:val="18"/>
            <w:szCs w:val="18"/>
          </w:rPr>
          <w:t>Salinibacter</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ruber</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BMC Genomics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10</w:t>
        </w:r>
        <w:r>
          <w:rPr>
            <w:rFonts w:ascii="Palatino Linotype" w:eastAsia="Palatino Linotype" w:hAnsi="Palatino Linotype" w:cs="Palatino Linotype"/>
            <w:color w:val="000000"/>
            <w:sz w:val="18"/>
            <w:szCs w:val="18"/>
          </w:rPr>
          <w:t>, 570 (2009).</w:t>
        </w:r>
      </w:ins>
    </w:p>
    <w:p w14:paraId="54B21811" w14:textId="77777777" w:rsidR="00292FA9" w:rsidRDefault="004231E4">
      <w:pPr>
        <w:pStyle w:val="Normal1"/>
        <w:pBdr>
          <w:top w:val="nil"/>
          <w:left w:val="nil"/>
          <w:bottom w:val="nil"/>
          <w:right w:val="nil"/>
          <w:between w:val="nil"/>
        </w:pBdr>
        <w:ind w:left="720" w:hanging="720"/>
        <w:rPr>
          <w:ins w:id="471" w:author="Jocelyne DiRuggiero" w:date="2019-03-06T18:53:00Z"/>
          <w:rFonts w:ascii="Palatino Linotype" w:eastAsia="Palatino Linotype" w:hAnsi="Palatino Linotype" w:cs="Palatino Linotype"/>
          <w:color w:val="000000"/>
          <w:sz w:val="18"/>
          <w:szCs w:val="18"/>
        </w:rPr>
      </w:pPr>
      <w:ins w:id="472" w:author="Jocelyne DiRuggiero" w:date="2019-03-06T18:53:00Z">
        <w:r>
          <w:rPr>
            <w:rFonts w:ascii="Palatino Linotype" w:eastAsia="Palatino Linotype" w:hAnsi="Palatino Linotype" w:cs="Palatino Linotype"/>
            <w:color w:val="000000"/>
            <w:sz w:val="18"/>
            <w:szCs w:val="18"/>
          </w:rPr>
          <w:t>72.</w:t>
        </w:r>
        <w:r>
          <w:rPr>
            <w:rFonts w:ascii="Palatino Linotype" w:eastAsia="Palatino Linotype" w:hAnsi="Palatino Linotype" w:cs="Palatino Linotype"/>
            <w:color w:val="000000"/>
            <w:sz w:val="18"/>
            <w:szCs w:val="18"/>
          </w:rPr>
          <w:tab/>
          <w:t>A. B. Martin-</w:t>
        </w:r>
        <w:proofErr w:type="spellStart"/>
        <w:r>
          <w:rPr>
            <w:rFonts w:ascii="Palatino Linotype" w:eastAsia="Palatino Linotype" w:hAnsi="Palatino Linotype" w:cs="Palatino Linotype"/>
            <w:color w:val="000000"/>
            <w:sz w:val="18"/>
            <w:szCs w:val="18"/>
          </w:rPr>
          <w:t>Cuadrado</w:t>
        </w:r>
        <w:proofErr w:type="spellEnd"/>
        <w:r>
          <w:rPr>
            <w:rFonts w:ascii="Palatino Linotype" w:eastAsia="Palatino Linotype" w:hAnsi="Palatino Linotype" w:cs="Palatino Linotype"/>
            <w:color w:val="000000"/>
            <w:sz w:val="18"/>
            <w:szCs w:val="18"/>
          </w:rPr>
          <w:t xml:space="preserve">, L. Pasic, F. Rodriguez-Valera, Diversity of the cell-wall associated genomic island of the archaeon </w:t>
        </w:r>
        <w:proofErr w:type="spellStart"/>
        <w:r>
          <w:rPr>
            <w:rFonts w:ascii="Palatino Linotype" w:eastAsia="Palatino Linotype" w:hAnsi="Palatino Linotype" w:cs="Palatino Linotype"/>
            <w:color w:val="000000"/>
            <w:sz w:val="18"/>
            <w:szCs w:val="18"/>
          </w:rPr>
          <w:t>Haloquadratum</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walsbyi</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i/>
            <w:color w:val="000000"/>
            <w:sz w:val="18"/>
            <w:szCs w:val="18"/>
          </w:rPr>
          <w:t>BMC Genomics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16</w:t>
        </w:r>
        <w:r>
          <w:rPr>
            <w:rFonts w:ascii="Palatino Linotype" w:eastAsia="Palatino Linotype" w:hAnsi="Palatino Linotype" w:cs="Palatino Linotype"/>
            <w:color w:val="000000"/>
            <w:sz w:val="18"/>
            <w:szCs w:val="18"/>
          </w:rPr>
          <w:t>, 603 (2015).</w:t>
        </w:r>
      </w:ins>
    </w:p>
    <w:p w14:paraId="4F521DA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3" w:author="Jocelyne DiRuggiero" w:date="2019-03-06T18:53:00Z">
        <w:r>
          <w:rPr>
            <w:rFonts w:ascii="Palatino Linotype" w:eastAsia="Palatino Linotype" w:hAnsi="Palatino Linotype" w:cs="Palatino Linotype"/>
            <w:color w:val="000000"/>
            <w:sz w:val="18"/>
            <w:szCs w:val="18"/>
          </w:rPr>
          <w:t>73.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Y. C. Chen, T. Liu, C. H. Yu, T. Y. Chiang, C. C. Hwang, Effects of GC bias in next-generation-sequencing data on de novo genome assembly.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One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e62856 (2013).</w:t>
      </w:r>
    </w:p>
    <w:p w14:paraId="1C47F1C6"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4" w:author="Jocelyne DiRuggiero" w:date="2019-03-06T18:53:00Z">
        <w:r>
          <w:rPr>
            <w:rFonts w:ascii="Palatino Linotype" w:eastAsia="Palatino Linotype" w:hAnsi="Palatino Linotype" w:cs="Palatino Linotype"/>
            <w:color w:val="000000"/>
            <w:sz w:val="18"/>
            <w:szCs w:val="18"/>
          </w:rPr>
          <w:t>74.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D. H. Haft</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RefSeq</w:t>
      </w:r>
      <w:proofErr w:type="spellEnd"/>
      <w:r>
        <w:rPr>
          <w:rFonts w:ascii="Palatino Linotype" w:eastAsia="Palatino Linotype" w:hAnsi="Palatino Linotype" w:cs="Palatino Linotype"/>
          <w:color w:val="000000"/>
          <w:sz w:val="18"/>
          <w:szCs w:val="18"/>
        </w:rPr>
        <w:t xml:space="preserve">: an update on prokaryotic genome annotation and curation.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46</w:t>
      </w:r>
      <w:r>
        <w:rPr>
          <w:rFonts w:ascii="Palatino Linotype" w:eastAsia="Palatino Linotype" w:hAnsi="Palatino Linotype" w:cs="Palatino Linotype"/>
          <w:color w:val="000000"/>
          <w:sz w:val="18"/>
          <w:szCs w:val="18"/>
        </w:rPr>
        <w:t>, D851-D860 (2018).</w:t>
      </w:r>
    </w:p>
    <w:p w14:paraId="0F13009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5" w:author="Jocelyne DiRuggiero" w:date="2019-03-06T18:53:00Z">
        <w:r>
          <w:rPr>
            <w:rFonts w:ascii="Palatino Linotype" w:eastAsia="Palatino Linotype" w:hAnsi="Palatino Linotype" w:cs="Palatino Linotype"/>
            <w:color w:val="000000"/>
            <w:sz w:val="18"/>
            <w:szCs w:val="18"/>
          </w:rPr>
          <w:t>75.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S. </w:t>
      </w:r>
      <w:proofErr w:type="spellStart"/>
      <w:r>
        <w:rPr>
          <w:rFonts w:ascii="Palatino Linotype" w:eastAsia="Palatino Linotype" w:hAnsi="Palatino Linotype" w:cs="Palatino Linotype"/>
          <w:color w:val="000000"/>
          <w:sz w:val="18"/>
          <w:szCs w:val="18"/>
        </w:rPr>
        <w:t>Nurk</w:t>
      </w:r>
      <w:proofErr w:type="spellEnd"/>
      <w:r>
        <w:rPr>
          <w:rFonts w:ascii="Palatino Linotype" w:eastAsia="Palatino Linotype" w:hAnsi="Palatino Linotype" w:cs="Palatino Linotype"/>
          <w:color w:val="000000"/>
          <w:sz w:val="18"/>
          <w:szCs w:val="18"/>
        </w:rPr>
        <w:t xml:space="preserve">, D. </w:t>
      </w:r>
      <w:proofErr w:type="spellStart"/>
      <w:r>
        <w:rPr>
          <w:rFonts w:ascii="Palatino Linotype" w:eastAsia="Palatino Linotype" w:hAnsi="Palatino Linotype" w:cs="Palatino Linotype"/>
          <w:color w:val="000000"/>
          <w:sz w:val="18"/>
          <w:szCs w:val="18"/>
        </w:rPr>
        <w:t>Meleshko</w:t>
      </w:r>
      <w:proofErr w:type="spellEnd"/>
      <w:r>
        <w:rPr>
          <w:rFonts w:ascii="Palatino Linotype" w:eastAsia="Palatino Linotype" w:hAnsi="Palatino Linotype" w:cs="Palatino Linotype"/>
          <w:color w:val="000000"/>
          <w:sz w:val="18"/>
          <w:szCs w:val="18"/>
        </w:rPr>
        <w:t xml:space="preserve">, A. </w:t>
      </w:r>
      <w:proofErr w:type="spellStart"/>
      <w:r>
        <w:rPr>
          <w:rFonts w:ascii="Palatino Linotype" w:eastAsia="Palatino Linotype" w:hAnsi="Palatino Linotype" w:cs="Palatino Linotype"/>
          <w:color w:val="000000"/>
          <w:sz w:val="18"/>
          <w:szCs w:val="18"/>
        </w:rPr>
        <w:t>Korobeynikov</w:t>
      </w:r>
      <w:proofErr w:type="spellEnd"/>
      <w:r>
        <w:rPr>
          <w:rFonts w:ascii="Palatino Linotype" w:eastAsia="Palatino Linotype" w:hAnsi="Palatino Linotype" w:cs="Palatino Linotype"/>
          <w:color w:val="000000"/>
          <w:sz w:val="18"/>
          <w:szCs w:val="18"/>
        </w:rPr>
        <w:t xml:space="preserve">, P. A. </w:t>
      </w:r>
      <w:proofErr w:type="spellStart"/>
      <w:r>
        <w:rPr>
          <w:rFonts w:ascii="Palatino Linotype" w:eastAsia="Palatino Linotype" w:hAnsi="Palatino Linotype" w:cs="Palatino Linotype"/>
          <w:color w:val="000000"/>
          <w:sz w:val="18"/>
          <w:szCs w:val="18"/>
        </w:rPr>
        <w:t>Pevzner</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metaSPAdes</w:t>
      </w:r>
      <w:proofErr w:type="spellEnd"/>
      <w:r>
        <w:rPr>
          <w:rFonts w:ascii="Palatino Linotype" w:eastAsia="Palatino Linotype" w:hAnsi="Palatino Linotype" w:cs="Palatino Linotype"/>
          <w:color w:val="000000"/>
          <w:sz w:val="18"/>
          <w:szCs w:val="18"/>
        </w:rPr>
        <w:t xml:space="preserve">: a new versatile metagenomic assembler. </w:t>
      </w:r>
      <w:r>
        <w:rPr>
          <w:rFonts w:ascii="Palatino Linotype" w:eastAsia="Palatino Linotype" w:hAnsi="Palatino Linotype" w:cs="Palatino Linotype"/>
          <w:i/>
          <w:color w:val="000000"/>
          <w:sz w:val="18"/>
          <w:szCs w:val="18"/>
        </w:rPr>
        <w:t>Genome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27</w:t>
      </w:r>
      <w:r>
        <w:rPr>
          <w:rFonts w:ascii="Palatino Linotype" w:eastAsia="Palatino Linotype" w:hAnsi="Palatino Linotype" w:cs="Palatino Linotype"/>
          <w:color w:val="000000"/>
          <w:sz w:val="18"/>
          <w:szCs w:val="18"/>
        </w:rPr>
        <w:t>, 824-834 (2017).</w:t>
      </w:r>
    </w:p>
    <w:p w14:paraId="670960A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6" w:author="Jocelyne DiRuggiero" w:date="2019-03-06T18:53:00Z">
        <w:r>
          <w:rPr>
            <w:rFonts w:ascii="Palatino Linotype" w:eastAsia="Palatino Linotype" w:hAnsi="Palatino Linotype" w:cs="Palatino Linotype"/>
            <w:color w:val="000000"/>
            <w:sz w:val="18"/>
            <w:szCs w:val="18"/>
          </w:rPr>
          <w:t>76.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D. D. Kang, J. </w:t>
      </w:r>
      <w:proofErr w:type="spellStart"/>
      <w:r>
        <w:rPr>
          <w:rFonts w:ascii="Palatino Linotype" w:eastAsia="Palatino Linotype" w:hAnsi="Palatino Linotype" w:cs="Palatino Linotype"/>
          <w:color w:val="000000"/>
          <w:sz w:val="18"/>
          <w:szCs w:val="18"/>
        </w:rPr>
        <w:t>Froula</w:t>
      </w:r>
      <w:proofErr w:type="spellEnd"/>
      <w:r>
        <w:rPr>
          <w:rFonts w:ascii="Palatino Linotype" w:eastAsia="Palatino Linotype" w:hAnsi="Palatino Linotype" w:cs="Palatino Linotype"/>
          <w:color w:val="000000"/>
          <w:sz w:val="18"/>
          <w:szCs w:val="18"/>
        </w:rPr>
        <w:t xml:space="preserve">, R. Egan, Z. Wang, </w:t>
      </w:r>
      <w:proofErr w:type="spellStart"/>
      <w:r>
        <w:rPr>
          <w:rFonts w:ascii="Palatino Linotype" w:eastAsia="Palatino Linotype" w:hAnsi="Palatino Linotype" w:cs="Palatino Linotype"/>
          <w:color w:val="000000"/>
          <w:sz w:val="18"/>
          <w:szCs w:val="18"/>
        </w:rPr>
        <w:t>MetaBAT</w:t>
      </w:r>
      <w:proofErr w:type="spellEnd"/>
      <w:r>
        <w:rPr>
          <w:rFonts w:ascii="Palatino Linotype" w:eastAsia="Palatino Linotype" w:hAnsi="Palatino Linotype" w:cs="Palatino Linotype"/>
          <w:color w:val="000000"/>
          <w:sz w:val="18"/>
          <w:szCs w:val="18"/>
        </w:rPr>
        <w:t xml:space="preserve">, an efficient tool for accurately reconstructing single genomes from complex microbial communities. </w:t>
      </w:r>
      <w:proofErr w:type="spellStart"/>
      <w:r>
        <w:rPr>
          <w:rFonts w:ascii="Palatino Linotype" w:eastAsia="Palatino Linotype" w:hAnsi="Palatino Linotype" w:cs="Palatino Linotype"/>
          <w:i/>
          <w:color w:val="000000"/>
          <w:sz w:val="18"/>
          <w:szCs w:val="18"/>
        </w:rPr>
        <w:t>PeerJ</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w:t>
      </w:r>
      <w:r>
        <w:rPr>
          <w:rFonts w:ascii="Palatino Linotype" w:eastAsia="Palatino Linotype" w:hAnsi="Palatino Linotype" w:cs="Palatino Linotype"/>
          <w:color w:val="000000"/>
          <w:sz w:val="18"/>
          <w:szCs w:val="18"/>
        </w:rPr>
        <w:t>, e1165 (2015).</w:t>
      </w:r>
    </w:p>
    <w:p w14:paraId="6DCE371E"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7" w:author="Jocelyne DiRuggiero" w:date="2019-03-06T18:53:00Z">
        <w:r>
          <w:rPr>
            <w:rFonts w:ascii="Palatino Linotype" w:eastAsia="Palatino Linotype" w:hAnsi="Palatino Linotype" w:cs="Palatino Linotype"/>
            <w:color w:val="000000"/>
            <w:sz w:val="18"/>
            <w:szCs w:val="18"/>
          </w:rPr>
          <w:t>77.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M. </w:t>
      </w:r>
      <w:proofErr w:type="spellStart"/>
      <w:r>
        <w:rPr>
          <w:rFonts w:ascii="Palatino Linotype" w:eastAsia="Palatino Linotype" w:hAnsi="Palatino Linotype" w:cs="Palatino Linotype"/>
          <w:color w:val="000000"/>
          <w:sz w:val="18"/>
          <w:szCs w:val="18"/>
        </w:rPr>
        <w:t>Haro</w:t>
      </w:r>
      <w:proofErr w:type="spellEnd"/>
      <w:r>
        <w:rPr>
          <w:rFonts w:ascii="Palatino Linotype" w:eastAsia="Palatino Linotype" w:hAnsi="Palatino Linotype" w:cs="Palatino Linotype"/>
          <w:color w:val="000000"/>
          <w:sz w:val="18"/>
          <w:szCs w:val="18"/>
        </w:rPr>
        <w:t>-Moreno</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Fine metagenomic profile of the Mediterranean stratified and mixed water columns revealed by assembly and recruitment. </w:t>
      </w:r>
      <w:r>
        <w:rPr>
          <w:rFonts w:ascii="Palatino Linotype" w:eastAsia="Palatino Linotype" w:hAnsi="Palatino Linotype" w:cs="Palatino Linotype"/>
          <w:i/>
          <w:color w:val="000000"/>
          <w:sz w:val="18"/>
          <w:szCs w:val="18"/>
        </w:rPr>
        <w:t>Microbiome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128 (2018).</w:t>
      </w:r>
    </w:p>
    <w:p w14:paraId="1B25602E"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8" w:author="Jocelyne DiRuggiero" w:date="2019-03-06T18:53:00Z">
        <w:r>
          <w:rPr>
            <w:rFonts w:ascii="Palatino Linotype" w:eastAsia="Palatino Linotype" w:hAnsi="Palatino Linotype" w:cs="Palatino Linotype"/>
            <w:color w:val="000000"/>
            <w:sz w:val="18"/>
            <w:szCs w:val="18"/>
          </w:rPr>
          <w:t>78.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M. R. Olm, C. T. Brown, B. Brooks, J. F. </w:t>
      </w:r>
      <w:proofErr w:type="spellStart"/>
      <w:r>
        <w:rPr>
          <w:rFonts w:ascii="Palatino Linotype" w:eastAsia="Palatino Linotype" w:hAnsi="Palatino Linotype" w:cs="Palatino Linotype"/>
          <w:color w:val="000000"/>
          <w:sz w:val="18"/>
          <w:szCs w:val="18"/>
        </w:rPr>
        <w:t>Banfield</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dRep</w:t>
      </w:r>
      <w:proofErr w:type="spellEnd"/>
      <w:r>
        <w:rPr>
          <w:rFonts w:ascii="Palatino Linotype" w:eastAsia="Palatino Linotype" w:hAnsi="Palatino Linotype" w:cs="Palatino Linotype"/>
          <w:color w:val="000000"/>
          <w:sz w:val="18"/>
          <w:szCs w:val="18"/>
        </w:rPr>
        <w:t xml:space="preserve">: a tool for fast and accurate genomic comparisons that enables improved genome recovery from metagenomes through de-replication. </w:t>
      </w:r>
      <w:r>
        <w:rPr>
          <w:rFonts w:ascii="Palatino Linotype" w:eastAsia="Palatino Linotype" w:hAnsi="Palatino Linotype" w:cs="Palatino Linotype"/>
          <w:i/>
          <w:color w:val="000000"/>
          <w:sz w:val="18"/>
          <w:szCs w:val="18"/>
        </w:rPr>
        <w:t>ISME J</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11</w:t>
      </w:r>
      <w:r>
        <w:rPr>
          <w:rFonts w:ascii="Palatino Linotype" w:eastAsia="Palatino Linotype" w:hAnsi="Palatino Linotype" w:cs="Palatino Linotype"/>
          <w:color w:val="000000"/>
          <w:sz w:val="18"/>
          <w:szCs w:val="18"/>
        </w:rPr>
        <w:t>, 2864-2868 (2017).</w:t>
      </w:r>
    </w:p>
    <w:p w14:paraId="03E775F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79" w:author="Jocelyne DiRuggiero" w:date="2019-03-06T18:53:00Z">
        <w:r>
          <w:rPr>
            <w:rFonts w:ascii="Palatino Linotype" w:eastAsia="Palatino Linotype" w:hAnsi="Palatino Linotype" w:cs="Palatino Linotype"/>
            <w:color w:val="000000"/>
            <w:sz w:val="18"/>
            <w:szCs w:val="18"/>
          </w:rPr>
          <w:t>79.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J. K. Goodrich</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Conducting a microbiome study. </w:t>
      </w:r>
      <w:r>
        <w:rPr>
          <w:rFonts w:ascii="Palatino Linotype" w:eastAsia="Palatino Linotype" w:hAnsi="Palatino Linotype" w:cs="Palatino Linotype"/>
          <w:i/>
          <w:color w:val="000000"/>
          <w:sz w:val="18"/>
          <w:szCs w:val="18"/>
        </w:rPr>
        <w:t>Cell</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158</w:t>
      </w:r>
      <w:r>
        <w:rPr>
          <w:rFonts w:ascii="Palatino Linotype" w:eastAsia="Palatino Linotype" w:hAnsi="Palatino Linotype" w:cs="Palatino Linotype"/>
          <w:color w:val="000000"/>
          <w:sz w:val="18"/>
          <w:szCs w:val="18"/>
        </w:rPr>
        <w:t>, 250-262 (2014).</w:t>
      </w:r>
    </w:p>
    <w:p w14:paraId="61A45EF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0" w:author="Jocelyne DiRuggiero" w:date="2019-03-06T18:53:00Z">
        <w:r>
          <w:rPr>
            <w:rFonts w:ascii="Palatino Linotype" w:eastAsia="Palatino Linotype" w:hAnsi="Palatino Linotype" w:cs="Palatino Linotype"/>
            <w:color w:val="000000"/>
            <w:sz w:val="18"/>
            <w:szCs w:val="18"/>
          </w:rPr>
          <w:t>80.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D. </w:t>
      </w:r>
      <w:proofErr w:type="spellStart"/>
      <w:r>
        <w:rPr>
          <w:rFonts w:ascii="Palatino Linotype" w:eastAsia="Palatino Linotype" w:hAnsi="Palatino Linotype" w:cs="Palatino Linotype"/>
          <w:color w:val="000000"/>
          <w:sz w:val="18"/>
          <w:szCs w:val="18"/>
        </w:rPr>
        <w:t>Vavourakis</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Metagenomic Insights into the Uncultured Diversity and Physiology of Microbes in Four Hypersaline Soda Lake Brines.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7</w:t>
      </w:r>
      <w:r>
        <w:rPr>
          <w:rFonts w:ascii="Palatino Linotype" w:eastAsia="Palatino Linotype" w:hAnsi="Palatino Linotype" w:cs="Palatino Linotype"/>
          <w:color w:val="000000"/>
          <w:sz w:val="18"/>
          <w:szCs w:val="18"/>
        </w:rPr>
        <w:t>, 211 (2016).</w:t>
      </w:r>
    </w:p>
    <w:p w14:paraId="79DCF1D7"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1" w:author="Jocelyne DiRuggiero" w:date="2019-03-06T18:53:00Z">
        <w:r>
          <w:rPr>
            <w:rFonts w:ascii="Palatino Linotype" w:eastAsia="Palatino Linotype" w:hAnsi="Palatino Linotype" w:cs="Palatino Linotype"/>
            <w:color w:val="000000"/>
            <w:sz w:val="18"/>
            <w:szCs w:val="18"/>
          </w:rPr>
          <w:t>81.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R. D. Stewart</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Assembly of 913 microbial genomes from metagenomic sequencing of the cow rumen. </w:t>
      </w:r>
      <w:r>
        <w:rPr>
          <w:rFonts w:ascii="Palatino Linotype" w:eastAsia="Palatino Linotype" w:hAnsi="Palatino Linotype" w:cs="Palatino Linotype"/>
          <w:i/>
          <w:color w:val="000000"/>
          <w:sz w:val="18"/>
          <w:szCs w:val="18"/>
        </w:rPr>
        <w:t xml:space="preserve">Nat </w:t>
      </w:r>
      <w:proofErr w:type="spellStart"/>
      <w:r>
        <w:rPr>
          <w:rFonts w:ascii="Palatino Linotype" w:eastAsia="Palatino Linotype" w:hAnsi="Palatino Linotype" w:cs="Palatino Linotype"/>
          <w:i/>
          <w:color w:val="000000"/>
          <w:sz w:val="18"/>
          <w:szCs w:val="18"/>
        </w:rPr>
        <w:t>Commun</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870 (2018).</w:t>
      </w:r>
    </w:p>
    <w:p w14:paraId="2C36AE75"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2" w:author="Jocelyne DiRuggiero" w:date="2019-03-06T18:53:00Z">
        <w:r>
          <w:rPr>
            <w:rFonts w:ascii="Palatino Linotype" w:eastAsia="Palatino Linotype" w:hAnsi="Palatino Linotype" w:cs="Palatino Linotype"/>
            <w:color w:val="000000"/>
            <w:sz w:val="18"/>
            <w:szCs w:val="18"/>
          </w:rPr>
          <w:t>82.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S. M. Gibbons, C. </w:t>
      </w:r>
      <w:proofErr w:type="spellStart"/>
      <w:r>
        <w:rPr>
          <w:rFonts w:ascii="Palatino Linotype" w:eastAsia="Palatino Linotype" w:hAnsi="Palatino Linotype" w:cs="Palatino Linotype"/>
          <w:color w:val="000000"/>
          <w:sz w:val="18"/>
          <w:szCs w:val="18"/>
        </w:rPr>
        <w:t>Duvallet</w:t>
      </w:r>
      <w:proofErr w:type="spellEnd"/>
      <w:r>
        <w:rPr>
          <w:rFonts w:ascii="Palatino Linotype" w:eastAsia="Palatino Linotype" w:hAnsi="Palatino Linotype" w:cs="Palatino Linotype"/>
          <w:color w:val="000000"/>
          <w:sz w:val="18"/>
          <w:szCs w:val="18"/>
        </w:rPr>
        <w:t xml:space="preserve">, E. J. </w:t>
      </w:r>
      <w:proofErr w:type="spellStart"/>
      <w:r>
        <w:rPr>
          <w:rFonts w:ascii="Palatino Linotype" w:eastAsia="Palatino Linotype" w:hAnsi="Palatino Linotype" w:cs="Palatino Linotype"/>
          <w:color w:val="000000"/>
          <w:sz w:val="18"/>
          <w:szCs w:val="18"/>
        </w:rPr>
        <w:t>Alm</w:t>
      </w:r>
      <w:proofErr w:type="spellEnd"/>
      <w:r>
        <w:rPr>
          <w:rFonts w:ascii="Palatino Linotype" w:eastAsia="Palatino Linotype" w:hAnsi="Palatino Linotype" w:cs="Palatino Linotype"/>
          <w:color w:val="000000"/>
          <w:sz w:val="18"/>
          <w:szCs w:val="18"/>
        </w:rPr>
        <w:t xml:space="preserve">, Correcting for batch effects in case-control microbiome studies.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Comput</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14</w:t>
      </w:r>
      <w:r>
        <w:rPr>
          <w:rFonts w:ascii="Palatino Linotype" w:eastAsia="Palatino Linotype" w:hAnsi="Palatino Linotype" w:cs="Palatino Linotype"/>
          <w:color w:val="000000"/>
          <w:sz w:val="18"/>
          <w:szCs w:val="18"/>
        </w:rPr>
        <w:t>, e1006102 (2018).</w:t>
      </w:r>
    </w:p>
    <w:p w14:paraId="48CF80F7"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3" w:author="Jocelyne DiRuggiero" w:date="2019-03-06T18:53:00Z">
        <w:r>
          <w:rPr>
            <w:rFonts w:ascii="Palatino Linotype" w:eastAsia="Palatino Linotype" w:hAnsi="Palatino Linotype" w:cs="Palatino Linotype"/>
            <w:color w:val="000000"/>
            <w:sz w:val="18"/>
            <w:szCs w:val="18"/>
          </w:rPr>
          <w:t>83.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S. Paul, S. K. Bag, S. Das, E. T. </w:t>
      </w:r>
      <w:proofErr w:type="spellStart"/>
      <w:r>
        <w:rPr>
          <w:rFonts w:ascii="Palatino Linotype" w:eastAsia="Palatino Linotype" w:hAnsi="Palatino Linotype" w:cs="Palatino Linotype"/>
          <w:color w:val="000000"/>
          <w:sz w:val="18"/>
          <w:szCs w:val="18"/>
        </w:rPr>
        <w:t>Harvill</w:t>
      </w:r>
      <w:proofErr w:type="spellEnd"/>
      <w:r>
        <w:rPr>
          <w:rFonts w:ascii="Palatino Linotype" w:eastAsia="Palatino Linotype" w:hAnsi="Palatino Linotype" w:cs="Palatino Linotype"/>
          <w:color w:val="000000"/>
          <w:sz w:val="18"/>
          <w:szCs w:val="18"/>
        </w:rPr>
        <w:t xml:space="preserve">, C. Dutta, Molecular signature of hypersaline adaptation: insights from genome and proteome composition of halophilic prokaryotes. </w:t>
      </w:r>
      <w:r>
        <w:rPr>
          <w:rFonts w:ascii="Palatino Linotype" w:eastAsia="Palatino Linotype" w:hAnsi="Palatino Linotype" w:cs="Palatino Linotype"/>
          <w:i/>
          <w:color w:val="000000"/>
          <w:sz w:val="18"/>
          <w:szCs w:val="18"/>
        </w:rPr>
        <w:t xml:space="preserve">Genome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R70 (2008).</w:t>
      </w:r>
    </w:p>
    <w:p w14:paraId="5B9361F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4" w:author="Jocelyne DiRuggiero" w:date="2019-03-06T18:53:00Z">
        <w:r>
          <w:rPr>
            <w:rFonts w:ascii="Palatino Linotype" w:eastAsia="Palatino Linotype" w:hAnsi="Palatino Linotype" w:cs="Palatino Linotype"/>
            <w:color w:val="000000"/>
            <w:sz w:val="18"/>
            <w:szCs w:val="18"/>
          </w:rPr>
          <w:t>84.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M. B. Jones</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Library preparation methodology can influence genomic and functional predictions in human microbiome research. </w:t>
      </w:r>
      <w:r>
        <w:rPr>
          <w:rFonts w:ascii="Palatino Linotype" w:eastAsia="Palatino Linotype" w:hAnsi="Palatino Linotype" w:cs="Palatino Linotype"/>
          <w:i/>
          <w:color w:val="000000"/>
          <w:sz w:val="18"/>
          <w:szCs w:val="18"/>
        </w:rPr>
        <w:t xml:space="preserve">Proc Natl </w:t>
      </w:r>
      <w:proofErr w:type="spellStart"/>
      <w:r>
        <w:rPr>
          <w:rFonts w:ascii="Palatino Linotype" w:eastAsia="Palatino Linotype" w:hAnsi="Palatino Linotype" w:cs="Palatino Linotype"/>
          <w:i/>
          <w:color w:val="000000"/>
          <w:sz w:val="18"/>
          <w:szCs w:val="18"/>
        </w:rPr>
        <w:t>Acad</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U S 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112</w:t>
      </w:r>
      <w:r>
        <w:rPr>
          <w:rFonts w:ascii="Palatino Linotype" w:eastAsia="Palatino Linotype" w:hAnsi="Palatino Linotype" w:cs="Palatino Linotype"/>
          <w:color w:val="000000"/>
          <w:sz w:val="18"/>
          <w:szCs w:val="18"/>
        </w:rPr>
        <w:t>, 14024-14029 (2015).</w:t>
      </w:r>
    </w:p>
    <w:p w14:paraId="40231415"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5" w:author="Jocelyne DiRuggiero" w:date="2019-03-06T18:53:00Z">
        <w:r>
          <w:rPr>
            <w:rFonts w:ascii="Palatino Linotype" w:eastAsia="Palatino Linotype" w:hAnsi="Palatino Linotype" w:cs="Palatino Linotype"/>
            <w:color w:val="000000"/>
            <w:sz w:val="18"/>
            <w:szCs w:val="18"/>
          </w:rPr>
          <w:t>85.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w:t>
      </w:r>
      <w:proofErr w:type="spellStart"/>
      <w:r>
        <w:rPr>
          <w:rFonts w:ascii="Palatino Linotype" w:eastAsia="Palatino Linotype" w:hAnsi="Palatino Linotype" w:cs="Palatino Linotype"/>
          <w:color w:val="000000"/>
          <w:sz w:val="18"/>
          <w:szCs w:val="18"/>
        </w:rPr>
        <w:t>Tamames</w:t>
      </w:r>
      <w:proofErr w:type="spellEnd"/>
      <w:r>
        <w:rPr>
          <w:rFonts w:ascii="Palatino Linotype" w:eastAsia="Palatino Linotype" w:hAnsi="Palatino Linotype" w:cs="Palatino Linotype"/>
          <w:color w:val="000000"/>
          <w:sz w:val="18"/>
          <w:szCs w:val="18"/>
        </w:rPr>
        <w:t xml:space="preserve">, F. Puente-Sanchez, </w:t>
      </w:r>
      <w:proofErr w:type="spellStart"/>
      <w:r>
        <w:rPr>
          <w:rFonts w:ascii="Palatino Linotype" w:eastAsia="Palatino Linotype" w:hAnsi="Palatino Linotype" w:cs="Palatino Linotype"/>
          <w:color w:val="000000"/>
          <w:sz w:val="18"/>
          <w:szCs w:val="18"/>
        </w:rPr>
        <w:t>SqueezeM</w:t>
      </w:r>
      <w:proofErr w:type="spellEnd"/>
      <w:r>
        <w:rPr>
          <w:rFonts w:ascii="Palatino Linotype" w:eastAsia="Palatino Linotype" w:hAnsi="Palatino Linotype" w:cs="Palatino Linotype"/>
          <w:color w:val="000000"/>
          <w:sz w:val="18"/>
          <w:szCs w:val="18"/>
        </w:rPr>
        <w:t xml:space="preserve">, a highly portable, fully automatic metagenomic analysis pipeline. </w:t>
      </w:r>
      <w:proofErr w:type="spellStart"/>
      <w:proofErr w:type="gramStart"/>
      <w:r>
        <w:rPr>
          <w:rFonts w:ascii="Palatino Linotype" w:eastAsia="Palatino Linotype" w:hAnsi="Palatino Linotype" w:cs="Palatino Linotype"/>
          <w:i/>
          <w:color w:val="000000"/>
          <w:sz w:val="18"/>
          <w:szCs w:val="18"/>
        </w:rPr>
        <w:t>bioRxiv</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p>
    <w:p w14:paraId="1CC6360F"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6" w:author="Jocelyne DiRuggiero" w:date="2019-03-06T18:53:00Z">
        <w:r>
          <w:rPr>
            <w:rFonts w:ascii="Palatino Linotype" w:eastAsia="Palatino Linotype" w:hAnsi="Palatino Linotype" w:cs="Palatino Linotype"/>
            <w:color w:val="000000"/>
            <w:sz w:val="18"/>
            <w:szCs w:val="18"/>
          </w:rPr>
          <w:t>86.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Brown, M. </w:t>
      </w:r>
      <w:proofErr w:type="spellStart"/>
      <w:r>
        <w:rPr>
          <w:rFonts w:ascii="Palatino Linotype" w:eastAsia="Palatino Linotype" w:hAnsi="Palatino Linotype" w:cs="Palatino Linotype"/>
          <w:color w:val="000000"/>
          <w:sz w:val="18"/>
          <w:szCs w:val="18"/>
        </w:rPr>
        <w:t>Pirrung</w:t>
      </w:r>
      <w:proofErr w:type="spellEnd"/>
      <w:r>
        <w:rPr>
          <w:rFonts w:ascii="Palatino Linotype" w:eastAsia="Palatino Linotype" w:hAnsi="Palatino Linotype" w:cs="Palatino Linotype"/>
          <w:color w:val="000000"/>
          <w:sz w:val="18"/>
          <w:szCs w:val="18"/>
        </w:rPr>
        <w:t xml:space="preserve">, L. A. McCue, FQC Dashboard: integrates </w:t>
      </w:r>
      <w:proofErr w:type="spellStart"/>
      <w:r>
        <w:rPr>
          <w:rFonts w:ascii="Palatino Linotype" w:eastAsia="Palatino Linotype" w:hAnsi="Palatino Linotype" w:cs="Palatino Linotype"/>
          <w:color w:val="000000"/>
          <w:sz w:val="18"/>
          <w:szCs w:val="18"/>
        </w:rPr>
        <w:t>FastQC</w:t>
      </w:r>
      <w:proofErr w:type="spellEnd"/>
      <w:r>
        <w:rPr>
          <w:rFonts w:ascii="Palatino Linotype" w:eastAsia="Palatino Linotype" w:hAnsi="Palatino Linotype" w:cs="Palatino Linotype"/>
          <w:color w:val="000000"/>
          <w:sz w:val="18"/>
          <w:szCs w:val="18"/>
        </w:rPr>
        <w:t xml:space="preserve"> results into a web-based, interactive, and extensible FASTQ quality control tool. </w:t>
      </w:r>
      <w:proofErr w:type="gramStart"/>
      <w:r>
        <w:rPr>
          <w:rFonts w:ascii="Palatino Linotype" w:eastAsia="Palatino Linotype" w:hAnsi="Palatino Linotype" w:cs="Palatino Linotype"/>
          <w:i/>
          <w:color w:val="000000"/>
          <w:sz w:val="18"/>
          <w:szCs w:val="18"/>
        </w:rPr>
        <w:t>Bioinformatics</w:t>
      </w:r>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2017).</w:t>
      </w:r>
    </w:p>
    <w:p w14:paraId="7B149B6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7" w:author="Jocelyne DiRuggiero" w:date="2019-03-06T18:53:00Z">
        <w:r>
          <w:rPr>
            <w:rFonts w:ascii="Palatino Linotype" w:eastAsia="Palatino Linotype" w:hAnsi="Palatino Linotype" w:cs="Palatino Linotype"/>
            <w:color w:val="000000"/>
            <w:sz w:val="18"/>
            <w:szCs w:val="18"/>
          </w:rPr>
          <w:t>87.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Mikheenko</w:t>
      </w:r>
      <w:proofErr w:type="spellEnd"/>
      <w:r>
        <w:rPr>
          <w:rFonts w:ascii="Palatino Linotype" w:eastAsia="Palatino Linotype" w:hAnsi="Palatino Linotype" w:cs="Palatino Linotype"/>
          <w:color w:val="000000"/>
          <w:sz w:val="18"/>
          <w:szCs w:val="18"/>
        </w:rPr>
        <w:t xml:space="preserve">, V. </w:t>
      </w:r>
      <w:proofErr w:type="spellStart"/>
      <w:r>
        <w:rPr>
          <w:rFonts w:ascii="Palatino Linotype" w:eastAsia="Palatino Linotype" w:hAnsi="Palatino Linotype" w:cs="Palatino Linotype"/>
          <w:color w:val="000000"/>
          <w:sz w:val="18"/>
          <w:szCs w:val="18"/>
        </w:rPr>
        <w:t>Saveliev</w:t>
      </w:r>
      <w:proofErr w:type="spellEnd"/>
      <w:r>
        <w:rPr>
          <w:rFonts w:ascii="Palatino Linotype" w:eastAsia="Palatino Linotype" w:hAnsi="Palatino Linotype" w:cs="Palatino Linotype"/>
          <w:color w:val="000000"/>
          <w:sz w:val="18"/>
          <w:szCs w:val="18"/>
        </w:rPr>
        <w:t xml:space="preserve">, A. </w:t>
      </w:r>
      <w:proofErr w:type="spellStart"/>
      <w:r>
        <w:rPr>
          <w:rFonts w:ascii="Palatino Linotype" w:eastAsia="Palatino Linotype" w:hAnsi="Palatino Linotype" w:cs="Palatino Linotype"/>
          <w:color w:val="000000"/>
          <w:sz w:val="18"/>
          <w:szCs w:val="18"/>
        </w:rPr>
        <w:t>Gurevich</w:t>
      </w:r>
      <w:proofErr w:type="spellEnd"/>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MetaQUAST</w:t>
      </w:r>
      <w:proofErr w:type="spellEnd"/>
      <w:r>
        <w:rPr>
          <w:rFonts w:ascii="Palatino Linotype" w:eastAsia="Palatino Linotype" w:hAnsi="Palatino Linotype" w:cs="Palatino Linotype"/>
          <w:color w:val="000000"/>
          <w:sz w:val="18"/>
          <w:szCs w:val="18"/>
        </w:rPr>
        <w:t xml:space="preserve">: evaluation of metagenome assemblies. </w:t>
      </w:r>
      <w:r>
        <w:rPr>
          <w:rFonts w:ascii="Palatino Linotype" w:eastAsia="Palatino Linotype" w:hAnsi="Palatino Linotype" w:cs="Palatino Linotype"/>
          <w:i/>
          <w:color w:val="000000"/>
          <w:sz w:val="18"/>
          <w:szCs w:val="18"/>
        </w:rPr>
        <w:t>Bioinformatics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32</w:t>
      </w:r>
      <w:r>
        <w:rPr>
          <w:rFonts w:ascii="Palatino Linotype" w:eastAsia="Palatino Linotype" w:hAnsi="Palatino Linotype" w:cs="Palatino Linotype"/>
          <w:color w:val="000000"/>
          <w:sz w:val="18"/>
          <w:szCs w:val="18"/>
        </w:rPr>
        <w:t>, 1088-1090 (2016).</w:t>
      </w:r>
    </w:p>
    <w:p w14:paraId="609B13AA"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8" w:author="Jocelyne DiRuggiero" w:date="2019-03-06T18:53:00Z">
        <w:r>
          <w:rPr>
            <w:rFonts w:ascii="Palatino Linotype" w:eastAsia="Palatino Linotype" w:hAnsi="Palatino Linotype" w:cs="Palatino Linotype"/>
            <w:color w:val="000000"/>
            <w:sz w:val="18"/>
            <w:szCs w:val="18"/>
          </w:rPr>
          <w:t>88.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Sczyrba</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Critical Assessment of Metagenome Interpretation-a benchmark of metagenomics software. </w:t>
      </w:r>
      <w:r>
        <w:rPr>
          <w:rFonts w:ascii="Palatino Linotype" w:eastAsia="Palatino Linotype" w:hAnsi="Palatino Linotype" w:cs="Palatino Linotype"/>
          <w:i/>
          <w:color w:val="000000"/>
          <w:sz w:val="18"/>
          <w:szCs w:val="18"/>
        </w:rPr>
        <w:t>Nat Methods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14</w:t>
      </w:r>
      <w:r>
        <w:rPr>
          <w:rFonts w:ascii="Palatino Linotype" w:eastAsia="Palatino Linotype" w:hAnsi="Palatino Linotype" w:cs="Palatino Linotype"/>
          <w:color w:val="000000"/>
          <w:sz w:val="18"/>
          <w:szCs w:val="18"/>
        </w:rPr>
        <w:t>, 1063-1071 (2017).</w:t>
      </w:r>
    </w:p>
    <w:p w14:paraId="384E38C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89" w:author="Jocelyne DiRuggiero" w:date="2019-03-06T18:53:00Z">
        <w:r>
          <w:rPr>
            <w:rFonts w:ascii="Palatino Linotype" w:eastAsia="Palatino Linotype" w:hAnsi="Palatino Linotype" w:cs="Palatino Linotype"/>
            <w:color w:val="000000"/>
            <w:sz w:val="18"/>
            <w:szCs w:val="18"/>
          </w:rPr>
          <w:lastRenderedPageBreak/>
          <w:t>89.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D. Li</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MEGAHIT v1.0: A fast and scalable metagenome assembler driven by advanced methodologies and community practices. </w:t>
      </w:r>
      <w:r>
        <w:rPr>
          <w:rFonts w:ascii="Palatino Linotype" w:eastAsia="Palatino Linotype" w:hAnsi="Palatino Linotype" w:cs="Palatino Linotype"/>
          <w:i/>
          <w:color w:val="000000"/>
          <w:sz w:val="18"/>
          <w:szCs w:val="18"/>
        </w:rPr>
        <w:t>Methods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102</w:t>
      </w:r>
      <w:r>
        <w:rPr>
          <w:rFonts w:ascii="Palatino Linotype" w:eastAsia="Palatino Linotype" w:hAnsi="Palatino Linotype" w:cs="Palatino Linotype"/>
          <w:color w:val="000000"/>
          <w:sz w:val="18"/>
          <w:szCs w:val="18"/>
        </w:rPr>
        <w:t>, 3-11 (2016).</w:t>
      </w:r>
    </w:p>
    <w:p w14:paraId="2BE5D45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0" w:author="Jocelyne DiRuggiero" w:date="2019-03-06T18:53:00Z">
        <w:r>
          <w:rPr>
            <w:rFonts w:ascii="Palatino Linotype" w:eastAsia="Palatino Linotype" w:hAnsi="Palatino Linotype" w:cs="Palatino Linotype"/>
            <w:color w:val="000000"/>
            <w:sz w:val="18"/>
            <w:szCs w:val="18"/>
          </w:rPr>
          <w:t>90.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w:t>
      </w:r>
      <w:proofErr w:type="spellStart"/>
      <w:r>
        <w:rPr>
          <w:rFonts w:ascii="Palatino Linotype" w:eastAsia="Palatino Linotype" w:hAnsi="Palatino Linotype" w:cs="Palatino Linotype"/>
          <w:color w:val="000000"/>
          <w:sz w:val="18"/>
          <w:szCs w:val="18"/>
        </w:rPr>
        <w:t>Vollmers</w:t>
      </w:r>
      <w:proofErr w:type="spellEnd"/>
      <w:r>
        <w:rPr>
          <w:rFonts w:ascii="Palatino Linotype" w:eastAsia="Palatino Linotype" w:hAnsi="Palatino Linotype" w:cs="Palatino Linotype"/>
          <w:color w:val="000000"/>
          <w:sz w:val="18"/>
          <w:szCs w:val="18"/>
        </w:rPr>
        <w:t xml:space="preserve">, S. </w:t>
      </w:r>
      <w:proofErr w:type="spellStart"/>
      <w:r>
        <w:rPr>
          <w:rFonts w:ascii="Palatino Linotype" w:eastAsia="Palatino Linotype" w:hAnsi="Palatino Linotype" w:cs="Palatino Linotype"/>
          <w:color w:val="000000"/>
          <w:sz w:val="18"/>
          <w:szCs w:val="18"/>
        </w:rPr>
        <w:t>Wiegand</w:t>
      </w:r>
      <w:proofErr w:type="spellEnd"/>
      <w:r>
        <w:rPr>
          <w:rFonts w:ascii="Palatino Linotype" w:eastAsia="Palatino Linotype" w:hAnsi="Palatino Linotype" w:cs="Palatino Linotype"/>
          <w:color w:val="000000"/>
          <w:sz w:val="18"/>
          <w:szCs w:val="18"/>
        </w:rPr>
        <w:t xml:space="preserve">, A. K. </w:t>
      </w:r>
      <w:proofErr w:type="spellStart"/>
      <w:r>
        <w:rPr>
          <w:rFonts w:ascii="Palatino Linotype" w:eastAsia="Palatino Linotype" w:hAnsi="Palatino Linotype" w:cs="Palatino Linotype"/>
          <w:color w:val="000000"/>
          <w:sz w:val="18"/>
          <w:szCs w:val="18"/>
        </w:rPr>
        <w:t>Kaster</w:t>
      </w:r>
      <w:proofErr w:type="spellEnd"/>
      <w:r>
        <w:rPr>
          <w:rFonts w:ascii="Palatino Linotype" w:eastAsia="Palatino Linotype" w:hAnsi="Palatino Linotype" w:cs="Palatino Linotype"/>
          <w:color w:val="000000"/>
          <w:sz w:val="18"/>
          <w:szCs w:val="18"/>
        </w:rPr>
        <w:t xml:space="preserve">, Comparing and Evaluating Metagenome Assembly Tools from a Microbiologist's Perspective - Not Only Size Matters!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One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12</w:t>
      </w:r>
      <w:r>
        <w:rPr>
          <w:rFonts w:ascii="Palatino Linotype" w:eastAsia="Palatino Linotype" w:hAnsi="Palatino Linotype" w:cs="Palatino Linotype"/>
          <w:color w:val="000000"/>
          <w:sz w:val="18"/>
          <w:szCs w:val="18"/>
        </w:rPr>
        <w:t>, e0169662 (2017).</w:t>
      </w:r>
    </w:p>
    <w:p w14:paraId="2B1096A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1" w:author="Jocelyne DiRuggiero" w:date="2019-03-06T18:53:00Z">
        <w:r>
          <w:rPr>
            <w:rFonts w:ascii="Palatino Linotype" w:eastAsia="Palatino Linotype" w:hAnsi="Palatino Linotype" w:cs="Palatino Linotype"/>
            <w:color w:val="000000"/>
            <w:sz w:val="18"/>
            <w:szCs w:val="18"/>
          </w:rPr>
          <w:t>91.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D. L. Wheeler</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Database resources of the National Center for Biotechnology Information.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29</w:t>
      </w:r>
      <w:r>
        <w:rPr>
          <w:rFonts w:ascii="Palatino Linotype" w:eastAsia="Palatino Linotype" w:hAnsi="Palatino Linotype" w:cs="Palatino Linotype"/>
          <w:color w:val="000000"/>
          <w:sz w:val="18"/>
          <w:szCs w:val="18"/>
        </w:rPr>
        <w:t>, 11-16. (2001).</w:t>
      </w:r>
    </w:p>
    <w:p w14:paraId="366F63B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2" w:author="Jocelyne DiRuggiero" w:date="2019-03-06T18:53:00Z">
        <w:r>
          <w:rPr>
            <w:rFonts w:ascii="Palatino Linotype" w:eastAsia="Palatino Linotype" w:hAnsi="Palatino Linotype" w:cs="Palatino Linotype"/>
            <w:color w:val="000000"/>
            <w:sz w:val="18"/>
            <w:szCs w:val="18"/>
          </w:rPr>
          <w:t>92.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N. A. O'Leary</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Reference sequence (</w:t>
      </w:r>
      <w:proofErr w:type="spellStart"/>
      <w:r>
        <w:rPr>
          <w:rFonts w:ascii="Palatino Linotype" w:eastAsia="Palatino Linotype" w:hAnsi="Palatino Linotype" w:cs="Palatino Linotype"/>
          <w:color w:val="000000"/>
          <w:sz w:val="18"/>
          <w:szCs w:val="18"/>
        </w:rPr>
        <w:t>RefSeq</w:t>
      </w:r>
      <w:proofErr w:type="spellEnd"/>
      <w:r>
        <w:rPr>
          <w:rFonts w:ascii="Palatino Linotype" w:eastAsia="Palatino Linotype" w:hAnsi="Palatino Linotype" w:cs="Palatino Linotype"/>
          <w:color w:val="000000"/>
          <w:sz w:val="18"/>
          <w:szCs w:val="18"/>
        </w:rPr>
        <w:t xml:space="preserve">) database at NCBI: current status, taxonomic expansion, and functional annotation.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44</w:t>
      </w:r>
      <w:r>
        <w:rPr>
          <w:rFonts w:ascii="Palatino Linotype" w:eastAsia="Palatino Linotype" w:hAnsi="Palatino Linotype" w:cs="Palatino Linotype"/>
          <w:color w:val="000000"/>
          <w:sz w:val="18"/>
          <w:szCs w:val="18"/>
        </w:rPr>
        <w:t>, D733-745 (2016).</w:t>
      </w:r>
    </w:p>
    <w:p w14:paraId="6A5183C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3" w:author="Jocelyne DiRuggiero" w:date="2019-03-06T18:53:00Z">
        <w:r>
          <w:rPr>
            <w:rFonts w:ascii="Palatino Linotype" w:eastAsia="Palatino Linotype" w:hAnsi="Palatino Linotype" w:cs="Palatino Linotype"/>
            <w:color w:val="000000"/>
            <w:sz w:val="18"/>
            <w:szCs w:val="18"/>
          </w:rPr>
          <w:t>93.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Y. Chen, W. Ye, Y. Zhang, Y. Xu, High speed BLASTN: an accelerated </w:t>
      </w:r>
      <w:proofErr w:type="spellStart"/>
      <w:r>
        <w:rPr>
          <w:rFonts w:ascii="Palatino Linotype" w:eastAsia="Palatino Linotype" w:hAnsi="Palatino Linotype" w:cs="Palatino Linotype"/>
          <w:color w:val="000000"/>
          <w:sz w:val="18"/>
          <w:szCs w:val="18"/>
        </w:rPr>
        <w:t>MegaBLAST</w:t>
      </w:r>
      <w:proofErr w:type="spellEnd"/>
      <w:r>
        <w:rPr>
          <w:rFonts w:ascii="Palatino Linotype" w:eastAsia="Palatino Linotype" w:hAnsi="Palatino Linotype" w:cs="Palatino Linotype"/>
          <w:color w:val="000000"/>
          <w:sz w:val="18"/>
          <w:szCs w:val="18"/>
        </w:rPr>
        <w:t xml:space="preserve"> search tool.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43</w:t>
      </w:r>
      <w:r>
        <w:rPr>
          <w:rFonts w:ascii="Palatino Linotype" w:eastAsia="Palatino Linotype" w:hAnsi="Palatino Linotype" w:cs="Palatino Linotype"/>
          <w:color w:val="000000"/>
          <w:sz w:val="18"/>
          <w:szCs w:val="18"/>
        </w:rPr>
        <w:t>, 7762-7768 (2015).</w:t>
      </w:r>
    </w:p>
    <w:p w14:paraId="54384AE5"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4" w:author="Jocelyne DiRuggiero" w:date="2019-03-06T18:53:00Z">
        <w:r>
          <w:rPr>
            <w:rFonts w:ascii="Palatino Linotype" w:eastAsia="Palatino Linotype" w:hAnsi="Palatino Linotype" w:cs="Palatino Linotype"/>
            <w:color w:val="000000"/>
            <w:sz w:val="18"/>
            <w:szCs w:val="18"/>
          </w:rPr>
          <w:t>94.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S. Miller, B. J. Baker, B. C. Thomas, S. W. Singer, J. F. </w:t>
      </w:r>
      <w:proofErr w:type="spellStart"/>
      <w:r>
        <w:rPr>
          <w:rFonts w:ascii="Palatino Linotype" w:eastAsia="Palatino Linotype" w:hAnsi="Palatino Linotype" w:cs="Palatino Linotype"/>
          <w:color w:val="000000"/>
          <w:sz w:val="18"/>
          <w:szCs w:val="18"/>
        </w:rPr>
        <w:t>Banfield</w:t>
      </w:r>
      <w:proofErr w:type="spellEnd"/>
      <w:r>
        <w:rPr>
          <w:rFonts w:ascii="Palatino Linotype" w:eastAsia="Palatino Linotype" w:hAnsi="Palatino Linotype" w:cs="Palatino Linotype"/>
          <w:color w:val="000000"/>
          <w:sz w:val="18"/>
          <w:szCs w:val="18"/>
        </w:rPr>
        <w:t xml:space="preserve">, EMIRGE: reconstruction of full-length ribosomal genes from microbial community short read sequencing data. </w:t>
      </w:r>
      <w:r>
        <w:rPr>
          <w:rFonts w:ascii="Palatino Linotype" w:eastAsia="Palatino Linotype" w:hAnsi="Palatino Linotype" w:cs="Palatino Linotype"/>
          <w:i/>
          <w:color w:val="000000"/>
          <w:sz w:val="18"/>
          <w:szCs w:val="18"/>
        </w:rPr>
        <w:t xml:space="preserve">Genome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12</w:t>
      </w:r>
      <w:r>
        <w:rPr>
          <w:rFonts w:ascii="Palatino Linotype" w:eastAsia="Palatino Linotype" w:hAnsi="Palatino Linotype" w:cs="Palatino Linotype"/>
          <w:color w:val="000000"/>
          <w:sz w:val="18"/>
          <w:szCs w:val="18"/>
        </w:rPr>
        <w:t>, R44 (2011).</w:t>
      </w:r>
    </w:p>
    <w:p w14:paraId="0E9E0D7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5" w:author="Jocelyne DiRuggiero" w:date="2019-03-06T18:53:00Z">
        <w:r>
          <w:rPr>
            <w:rFonts w:ascii="Palatino Linotype" w:eastAsia="Palatino Linotype" w:hAnsi="Palatino Linotype" w:cs="Palatino Linotype"/>
            <w:color w:val="000000"/>
            <w:sz w:val="18"/>
            <w:szCs w:val="18"/>
          </w:rPr>
          <w:t>95.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w:t>
      </w:r>
      <w:proofErr w:type="spellStart"/>
      <w:r>
        <w:rPr>
          <w:rFonts w:ascii="Palatino Linotype" w:eastAsia="Palatino Linotype" w:hAnsi="Palatino Linotype" w:cs="Palatino Linotype"/>
          <w:color w:val="000000"/>
          <w:sz w:val="18"/>
          <w:szCs w:val="18"/>
        </w:rPr>
        <w:t>Quast</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The SILVA ribosomal RNA gene database project: improved data processing and web-based tools.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41</w:t>
      </w:r>
      <w:r>
        <w:rPr>
          <w:rFonts w:ascii="Palatino Linotype" w:eastAsia="Palatino Linotype" w:hAnsi="Palatino Linotype" w:cs="Palatino Linotype"/>
          <w:color w:val="000000"/>
          <w:sz w:val="18"/>
          <w:szCs w:val="18"/>
        </w:rPr>
        <w:t>, D590-596 (2013).</w:t>
      </w:r>
    </w:p>
    <w:p w14:paraId="6077FCCD"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6" w:author="Jocelyne DiRuggiero" w:date="2019-03-06T18:53:00Z">
        <w:r>
          <w:rPr>
            <w:rFonts w:ascii="Palatino Linotype" w:eastAsia="Palatino Linotype" w:hAnsi="Palatino Linotype" w:cs="Palatino Linotype"/>
            <w:color w:val="000000"/>
            <w:sz w:val="18"/>
            <w:szCs w:val="18"/>
          </w:rPr>
          <w:t>96.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I. A. Chen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IMG/M: integrated genome and metagenome comparative data analysis system. </w:t>
      </w:r>
      <w:r>
        <w:rPr>
          <w:rFonts w:ascii="Palatino Linotype" w:eastAsia="Palatino Linotype" w:hAnsi="Palatino Linotype" w:cs="Palatino Linotype"/>
          <w:i/>
          <w:color w:val="000000"/>
          <w:sz w:val="18"/>
          <w:szCs w:val="18"/>
        </w:rPr>
        <w:t>Nucleic Acids Res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45</w:t>
      </w:r>
      <w:r>
        <w:rPr>
          <w:rFonts w:ascii="Palatino Linotype" w:eastAsia="Palatino Linotype" w:hAnsi="Palatino Linotype" w:cs="Palatino Linotype"/>
          <w:color w:val="000000"/>
          <w:sz w:val="18"/>
          <w:szCs w:val="18"/>
        </w:rPr>
        <w:t>, D507-D516 (2017).</w:t>
      </w:r>
    </w:p>
    <w:p w14:paraId="762A2B7F"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7" w:author="Jocelyne DiRuggiero" w:date="2019-03-06T18:53:00Z">
        <w:r>
          <w:rPr>
            <w:rFonts w:ascii="Palatino Linotype" w:eastAsia="Palatino Linotype" w:hAnsi="Palatino Linotype" w:cs="Palatino Linotype"/>
            <w:color w:val="000000"/>
            <w:sz w:val="18"/>
            <w:szCs w:val="18"/>
          </w:rPr>
          <w:t>97.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S. </w:t>
      </w:r>
      <w:proofErr w:type="spellStart"/>
      <w:r>
        <w:rPr>
          <w:rFonts w:ascii="Palatino Linotype" w:eastAsia="Palatino Linotype" w:hAnsi="Palatino Linotype" w:cs="Palatino Linotype"/>
          <w:color w:val="000000"/>
          <w:sz w:val="18"/>
          <w:szCs w:val="18"/>
        </w:rPr>
        <w:t>Abubucker</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Metabolic reconstruction for metagenomic data and its application to the human microbiome. </w:t>
      </w:r>
      <w:proofErr w:type="spellStart"/>
      <w:r>
        <w:rPr>
          <w:rFonts w:ascii="Palatino Linotype" w:eastAsia="Palatino Linotype" w:hAnsi="Palatino Linotype" w:cs="Palatino Linotype"/>
          <w:i/>
          <w:color w:val="000000"/>
          <w:sz w:val="18"/>
          <w:szCs w:val="18"/>
        </w:rPr>
        <w:t>PLoS</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Comput</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8</w:t>
      </w:r>
      <w:r>
        <w:rPr>
          <w:rFonts w:ascii="Palatino Linotype" w:eastAsia="Palatino Linotype" w:hAnsi="Palatino Linotype" w:cs="Palatino Linotype"/>
          <w:color w:val="000000"/>
          <w:sz w:val="18"/>
          <w:szCs w:val="18"/>
        </w:rPr>
        <w:t>, e1002358 (2012).</w:t>
      </w:r>
    </w:p>
    <w:p w14:paraId="4AD39DF9"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8" w:author="Jocelyne DiRuggiero" w:date="2019-03-06T18:53:00Z">
        <w:r>
          <w:rPr>
            <w:rFonts w:ascii="Palatino Linotype" w:eastAsia="Palatino Linotype" w:hAnsi="Palatino Linotype" w:cs="Palatino Linotype"/>
            <w:color w:val="000000"/>
            <w:sz w:val="18"/>
            <w:szCs w:val="18"/>
          </w:rPr>
          <w:t>98.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w:t>
      </w:r>
      <w:proofErr w:type="spellStart"/>
      <w:r>
        <w:rPr>
          <w:rFonts w:ascii="Palatino Linotype" w:eastAsia="Palatino Linotype" w:hAnsi="Palatino Linotype" w:cs="Palatino Linotype"/>
          <w:color w:val="000000"/>
          <w:sz w:val="18"/>
          <w:szCs w:val="18"/>
        </w:rPr>
        <w:t>Alneberg</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Binning metagenomic contigs by coverage and composition. </w:t>
      </w:r>
      <w:r>
        <w:rPr>
          <w:rFonts w:ascii="Palatino Linotype" w:eastAsia="Palatino Linotype" w:hAnsi="Palatino Linotype" w:cs="Palatino Linotype"/>
          <w:i/>
          <w:color w:val="000000"/>
          <w:sz w:val="18"/>
          <w:szCs w:val="18"/>
        </w:rPr>
        <w:t>Nat Methods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11</w:t>
      </w:r>
      <w:r>
        <w:rPr>
          <w:rFonts w:ascii="Palatino Linotype" w:eastAsia="Palatino Linotype" w:hAnsi="Palatino Linotype" w:cs="Palatino Linotype"/>
          <w:color w:val="000000"/>
          <w:sz w:val="18"/>
          <w:szCs w:val="18"/>
        </w:rPr>
        <w:t>, 1144-1146 (2014).</w:t>
      </w:r>
    </w:p>
    <w:p w14:paraId="3360369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499" w:author="Jocelyne DiRuggiero" w:date="2019-03-06T18:53:00Z">
        <w:r>
          <w:rPr>
            <w:rFonts w:ascii="Palatino Linotype" w:eastAsia="Palatino Linotype" w:hAnsi="Palatino Linotype" w:cs="Palatino Linotype"/>
            <w:color w:val="000000"/>
            <w:sz w:val="18"/>
            <w:szCs w:val="18"/>
          </w:rPr>
          <w:t>99.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M. K. </w:t>
      </w:r>
      <w:proofErr w:type="spellStart"/>
      <w:r>
        <w:rPr>
          <w:rFonts w:ascii="Palatino Linotype" w:eastAsia="Palatino Linotype" w:hAnsi="Palatino Linotype" w:cs="Palatino Linotype"/>
          <w:color w:val="000000"/>
          <w:sz w:val="18"/>
          <w:szCs w:val="18"/>
        </w:rPr>
        <w:t>Sieber</w:t>
      </w:r>
      <w:proofErr w:type="spellEnd"/>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Recovery of genomes from metagenomes via a </w:t>
      </w:r>
      <w:proofErr w:type="spellStart"/>
      <w:r>
        <w:rPr>
          <w:rFonts w:ascii="Palatino Linotype" w:eastAsia="Palatino Linotype" w:hAnsi="Palatino Linotype" w:cs="Palatino Linotype"/>
          <w:color w:val="000000"/>
          <w:sz w:val="18"/>
          <w:szCs w:val="18"/>
        </w:rPr>
        <w:t>dereplication</w:t>
      </w:r>
      <w:proofErr w:type="spellEnd"/>
      <w:r>
        <w:rPr>
          <w:rFonts w:ascii="Palatino Linotype" w:eastAsia="Palatino Linotype" w:hAnsi="Palatino Linotype" w:cs="Palatino Linotype"/>
          <w:color w:val="000000"/>
          <w:sz w:val="18"/>
          <w:szCs w:val="18"/>
        </w:rPr>
        <w:t xml:space="preserve">, aggregation and scoring strategy. </w:t>
      </w:r>
      <w:r>
        <w:rPr>
          <w:rFonts w:ascii="Palatino Linotype" w:eastAsia="Palatino Linotype" w:hAnsi="Palatino Linotype" w:cs="Palatino Linotype"/>
          <w:i/>
          <w:color w:val="000000"/>
          <w:sz w:val="18"/>
          <w:szCs w:val="18"/>
        </w:rPr>
        <w:t xml:space="preserve">Nat </w:t>
      </w:r>
      <w:proofErr w:type="spellStart"/>
      <w:proofErr w:type="gram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2018).</w:t>
      </w:r>
    </w:p>
    <w:p w14:paraId="0D1B369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0" w:author="Jocelyne DiRuggiero" w:date="2019-03-06T18:53:00Z">
        <w:r>
          <w:rPr>
            <w:rFonts w:ascii="Palatino Linotype" w:eastAsia="Palatino Linotype" w:hAnsi="Palatino Linotype" w:cs="Palatino Linotype"/>
            <w:color w:val="000000"/>
            <w:sz w:val="18"/>
            <w:szCs w:val="18"/>
          </w:rPr>
          <w:t>100.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K. </w:t>
      </w:r>
      <w:proofErr w:type="spellStart"/>
      <w:r>
        <w:rPr>
          <w:rFonts w:ascii="Palatino Linotype" w:eastAsia="Palatino Linotype" w:hAnsi="Palatino Linotype" w:cs="Palatino Linotype"/>
          <w:color w:val="000000"/>
          <w:sz w:val="18"/>
          <w:szCs w:val="18"/>
        </w:rPr>
        <w:t>Wommack</w:t>
      </w:r>
      <w:proofErr w:type="spellEnd"/>
      <w:r>
        <w:rPr>
          <w:rFonts w:ascii="Palatino Linotype" w:eastAsia="Palatino Linotype" w:hAnsi="Palatino Linotype" w:cs="Palatino Linotype"/>
          <w:color w:val="000000"/>
          <w:sz w:val="18"/>
          <w:szCs w:val="18"/>
        </w:rPr>
        <w:t xml:space="preserve">, E., J. </w:t>
      </w:r>
      <w:proofErr w:type="spellStart"/>
      <w:r>
        <w:rPr>
          <w:rFonts w:ascii="Palatino Linotype" w:eastAsia="Palatino Linotype" w:hAnsi="Palatino Linotype" w:cs="Palatino Linotype"/>
          <w:color w:val="000000"/>
          <w:sz w:val="18"/>
          <w:szCs w:val="18"/>
        </w:rPr>
        <w:t>Bhavsar</w:t>
      </w:r>
      <w:proofErr w:type="spellEnd"/>
      <w:r>
        <w:rPr>
          <w:rFonts w:ascii="Palatino Linotype" w:eastAsia="Palatino Linotype" w:hAnsi="Palatino Linotype" w:cs="Palatino Linotype"/>
          <w:color w:val="000000"/>
          <w:sz w:val="18"/>
          <w:szCs w:val="18"/>
        </w:rPr>
        <w:t xml:space="preserve">, J. Ravel, Metagenomics: read length matters. </w:t>
      </w:r>
      <w:proofErr w:type="spellStart"/>
      <w:r>
        <w:rPr>
          <w:rFonts w:ascii="Palatino Linotype" w:eastAsia="Palatino Linotype" w:hAnsi="Palatino Linotype" w:cs="Palatino Linotype"/>
          <w:i/>
          <w:color w:val="000000"/>
          <w:sz w:val="18"/>
          <w:szCs w:val="18"/>
        </w:rPr>
        <w:t>Appl</w:t>
      </w:r>
      <w:proofErr w:type="spellEnd"/>
      <w:r>
        <w:rPr>
          <w:rFonts w:ascii="Palatino Linotype" w:eastAsia="Palatino Linotype" w:hAnsi="Palatino Linotype" w:cs="Palatino Linotype"/>
          <w:i/>
          <w:color w:val="000000"/>
          <w:sz w:val="18"/>
          <w:szCs w:val="18"/>
        </w:rPr>
        <w:t xml:space="preserve"> Environ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i/>
          <w:color w:val="000000"/>
          <w:sz w:val="18"/>
          <w:szCs w:val="18"/>
        </w:rPr>
        <w:t xml:space="preserve">. </w:t>
      </w:r>
      <w:r>
        <w:rPr>
          <w:rFonts w:ascii="Palatino Linotype" w:eastAsia="Palatino Linotype" w:hAnsi="Palatino Linotype" w:cs="Palatino Linotype"/>
          <w:b/>
          <w:color w:val="000000"/>
          <w:sz w:val="18"/>
          <w:szCs w:val="18"/>
        </w:rPr>
        <w:t>74</w:t>
      </w:r>
      <w:r>
        <w:rPr>
          <w:rFonts w:ascii="Palatino Linotype" w:eastAsia="Palatino Linotype" w:hAnsi="Palatino Linotype" w:cs="Palatino Linotype"/>
          <w:color w:val="000000"/>
          <w:sz w:val="18"/>
          <w:szCs w:val="18"/>
        </w:rPr>
        <w:t>, 1453-1463 (2008).</w:t>
      </w:r>
    </w:p>
    <w:p w14:paraId="680A22B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1" w:author="Jocelyne DiRuggiero" w:date="2019-03-06T18:53:00Z">
        <w:r>
          <w:rPr>
            <w:rFonts w:ascii="Palatino Linotype" w:eastAsia="Palatino Linotype" w:hAnsi="Palatino Linotype" w:cs="Palatino Linotype"/>
            <w:color w:val="000000"/>
            <w:sz w:val="18"/>
            <w:szCs w:val="18"/>
          </w:rPr>
          <w:t>101.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Rhoads, K. F. Au, </w:t>
      </w:r>
      <w:proofErr w:type="spellStart"/>
      <w:r>
        <w:rPr>
          <w:rFonts w:ascii="Palatino Linotype" w:eastAsia="Palatino Linotype" w:hAnsi="Palatino Linotype" w:cs="Palatino Linotype"/>
          <w:color w:val="000000"/>
          <w:sz w:val="18"/>
          <w:szCs w:val="18"/>
        </w:rPr>
        <w:t>PacBio</w:t>
      </w:r>
      <w:proofErr w:type="spellEnd"/>
      <w:r>
        <w:rPr>
          <w:rFonts w:ascii="Palatino Linotype" w:eastAsia="Palatino Linotype" w:hAnsi="Palatino Linotype" w:cs="Palatino Linotype"/>
          <w:color w:val="000000"/>
          <w:sz w:val="18"/>
          <w:szCs w:val="18"/>
        </w:rPr>
        <w:t xml:space="preserve"> Sequencing and Its Applications. </w:t>
      </w:r>
      <w:r>
        <w:rPr>
          <w:rFonts w:ascii="Palatino Linotype" w:eastAsia="Palatino Linotype" w:hAnsi="Palatino Linotype" w:cs="Palatino Linotype"/>
          <w:i/>
          <w:color w:val="000000"/>
          <w:sz w:val="18"/>
          <w:szCs w:val="18"/>
        </w:rPr>
        <w:t>Genomics Proteomics Bioinformatics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13</w:t>
      </w:r>
      <w:r>
        <w:rPr>
          <w:rFonts w:ascii="Palatino Linotype" w:eastAsia="Palatino Linotype" w:hAnsi="Palatino Linotype" w:cs="Palatino Linotype"/>
          <w:color w:val="000000"/>
          <w:sz w:val="18"/>
          <w:szCs w:val="18"/>
        </w:rPr>
        <w:t>, 278-289 (2015).</w:t>
      </w:r>
    </w:p>
    <w:p w14:paraId="67E3650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2" w:author="Jocelyne DiRuggiero" w:date="2019-03-06T18:53:00Z">
        <w:r>
          <w:rPr>
            <w:rFonts w:ascii="Palatino Linotype" w:eastAsia="Palatino Linotype" w:hAnsi="Palatino Linotype" w:cs="Palatino Linotype"/>
            <w:color w:val="000000"/>
            <w:sz w:val="18"/>
            <w:szCs w:val="18"/>
          </w:rPr>
          <w:t>102.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J. A. Frank</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Improved metagenome assemblies and taxonomic binning using long-read circular consensus sequence data.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i/>
          <w:color w:val="000000"/>
          <w:sz w:val="18"/>
          <w:szCs w:val="18"/>
        </w:rPr>
        <w:t xml:space="preserve"> Rep</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25373 (2016).</w:t>
      </w:r>
    </w:p>
    <w:p w14:paraId="19A6C7FC"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3" w:author="Jocelyne DiRuggiero" w:date="2019-03-06T18:53:00Z">
        <w:r>
          <w:rPr>
            <w:rFonts w:ascii="Palatino Linotype" w:eastAsia="Palatino Linotype" w:hAnsi="Palatino Linotype" w:cs="Palatino Linotype"/>
            <w:color w:val="000000"/>
            <w:sz w:val="18"/>
            <w:szCs w:val="18"/>
          </w:rPr>
          <w:t>103.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B. L. Brown, M. Watson, S. S. Minot, M. C. Rivera, R. B. Franklin, MinION </w:t>
      </w:r>
      <w:proofErr w:type="spellStart"/>
      <w:r>
        <w:rPr>
          <w:rFonts w:ascii="Palatino Linotype" w:eastAsia="Palatino Linotype" w:hAnsi="Palatino Linotype" w:cs="Palatino Linotype"/>
          <w:color w:val="000000"/>
          <w:sz w:val="18"/>
          <w:szCs w:val="18"/>
        </w:rPr>
        <w:t>nanopore</w:t>
      </w:r>
      <w:proofErr w:type="spellEnd"/>
      <w:r>
        <w:rPr>
          <w:rFonts w:ascii="Palatino Linotype" w:eastAsia="Palatino Linotype" w:hAnsi="Palatino Linotype" w:cs="Palatino Linotype"/>
          <w:color w:val="000000"/>
          <w:sz w:val="18"/>
          <w:szCs w:val="18"/>
        </w:rPr>
        <w:t xml:space="preserve"> sequencing of environmental metagenomes: a synthetic approach. </w:t>
      </w:r>
      <w:proofErr w:type="spellStart"/>
      <w:r>
        <w:rPr>
          <w:rFonts w:ascii="Palatino Linotype" w:eastAsia="Palatino Linotype" w:hAnsi="Palatino Linotype" w:cs="Palatino Linotype"/>
          <w:i/>
          <w:color w:val="000000"/>
          <w:sz w:val="18"/>
          <w:szCs w:val="18"/>
        </w:rPr>
        <w:t>Gigascience</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6</w:t>
      </w:r>
      <w:r>
        <w:rPr>
          <w:rFonts w:ascii="Palatino Linotype" w:eastAsia="Palatino Linotype" w:hAnsi="Palatino Linotype" w:cs="Palatino Linotype"/>
          <w:color w:val="000000"/>
          <w:sz w:val="18"/>
          <w:szCs w:val="18"/>
        </w:rPr>
        <w:t>, 1-10 (2017).</w:t>
      </w:r>
    </w:p>
    <w:p w14:paraId="2E52C24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4" w:author="Jocelyne DiRuggiero" w:date="2019-03-06T18:53:00Z">
        <w:r>
          <w:rPr>
            <w:rFonts w:ascii="Palatino Linotype" w:eastAsia="Palatino Linotype" w:hAnsi="Palatino Linotype" w:cs="Palatino Linotype"/>
            <w:color w:val="000000"/>
            <w:sz w:val="18"/>
            <w:szCs w:val="18"/>
          </w:rPr>
          <w:t>104.</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F. J. Rang, W. P. </w:t>
      </w:r>
      <w:proofErr w:type="spellStart"/>
      <w:r>
        <w:rPr>
          <w:rFonts w:ascii="Palatino Linotype" w:eastAsia="Palatino Linotype" w:hAnsi="Palatino Linotype" w:cs="Palatino Linotype"/>
          <w:color w:val="000000"/>
          <w:sz w:val="18"/>
          <w:szCs w:val="18"/>
        </w:rPr>
        <w:t>Kloosterman</w:t>
      </w:r>
      <w:proofErr w:type="spellEnd"/>
      <w:r>
        <w:rPr>
          <w:rFonts w:ascii="Palatino Linotype" w:eastAsia="Palatino Linotype" w:hAnsi="Palatino Linotype" w:cs="Palatino Linotype"/>
          <w:color w:val="000000"/>
          <w:sz w:val="18"/>
          <w:szCs w:val="18"/>
        </w:rPr>
        <w:t xml:space="preserve">, J. de Ridder, </w:t>
      </w:r>
      <w:proofErr w:type="gramStart"/>
      <w:r>
        <w:rPr>
          <w:rFonts w:ascii="Palatino Linotype" w:eastAsia="Palatino Linotype" w:hAnsi="Palatino Linotype" w:cs="Palatino Linotype"/>
          <w:color w:val="000000"/>
          <w:sz w:val="18"/>
          <w:szCs w:val="18"/>
        </w:rPr>
        <w:t>From</w:t>
      </w:r>
      <w:proofErr w:type="gramEnd"/>
      <w:r>
        <w:rPr>
          <w:rFonts w:ascii="Palatino Linotype" w:eastAsia="Palatino Linotype" w:hAnsi="Palatino Linotype" w:cs="Palatino Linotype"/>
          <w:color w:val="000000"/>
          <w:sz w:val="18"/>
          <w:szCs w:val="18"/>
        </w:rPr>
        <w:t xml:space="preserve"> squiggle to </w:t>
      </w:r>
      <w:proofErr w:type="spellStart"/>
      <w:r>
        <w:rPr>
          <w:rFonts w:ascii="Palatino Linotype" w:eastAsia="Palatino Linotype" w:hAnsi="Palatino Linotype" w:cs="Palatino Linotype"/>
          <w:color w:val="000000"/>
          <w:sz w:val="18"/>
          <w:szCs w:val="18"/>
        </w:rPr>
        <w:t>basepair</w:t>
      </w:r>
      <w:proofErr w:type="spellEnd"/>
      <w:r>
        <w:rPr>
          <w:rFonts w:ascii="Palatino Linotype" w:eastAsia="Palatino Linotype" w:hAnsi="Palatino Linotype" w:cs="Palatino Linotype"/>
          <w:color w:val="000000"/>
          <w:sz w:val="18"/>
          <w:szCs w:val="18"/>
        </w:rPr>
        <w:t xml:space="preserve">: computational approaches for improving </w:t>
      </w:r>
      <w:proofErr w:type="spellStart"/>
      <w:r>
        <w:rPr>
          <w:rFonts w:ascii="Palatino Linotype" w:eastAsia="Palatino Linotype" w:hAnsi="Palatino Linotype" w:cs="Palatino Linotype"/>
          <w:color w:val="000000"/>
          <w:sz w:val="18"/>
          <w:szCs w:val="18"/>
        </w:rPr>
        <w:t>nanopore</w:t>
      </w:r>
      <w:proofErr w:type="spellEnd"/>
      <w:r>
        <w:rPr>
          <w:rFonts w:ascii="Palatino Linotype" w:eastAsia="Palatino Linotype" w:hAnsi="Palatino Linotype" w:cs="Palatino Linotype"/>
          <w:color w:val="000000"/>
          <w:sz w:val="18"/>
          <w:szCs w:val="18"/>
        </w:rPr>
        <w:t xml:space="preserve"> sequencing read accuracy. </w:t>
      </w:r>
      <w:r>
        <w:rPr>
          <w:rFonts w:ascii="Palatino Linotype" w:eastAsia="Palatino Linotype" w:hAnsi="Palatino Linotype" w:cs="Palatino Linotype"/>
          <w:i/>
          <w:color w:val="000000"/>
          <w:sz w:val="18"/>
          <w:szCs w:val="18"/>
        </w:rPr>
        <w:t xml:space="preserve">Genome </w:t>
      </w:r>
      <w:proofErr w:type="spellStart"/>
      <w:r>
        <w:rPr>
          <w:rFonts w:ascii="Palatino Linotype" w:eastAsia="Palatino Linotype" w:hAnsi="Palatino Linotype" w:cs="Palatino Linotype"/>
          <w:i/>
          <w:color w:val="000000"/>
          <w:sz w:val="18"/>
          <w:szCs w:val="18"/>
        </w:rPr>
        <w:t>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19</w:t>
      </w:r>
      <w:r>
        <w:rPr>
          <w:rFonts w:ascii="Palatino Linotype" w:eastAsia="Palatino Linotype" w:hAnsi="Palatino Linotype" w:cs="Palatino Linotype"/>
          <w:color w:val="000000"/>
          <w:sz w:val="18"/>
          <w:szCs w:val="18"/>
        </w:rPr>
        <w:t>, 90 (2018).</w:t>
      </w:r>
    </w:p>
    <w:p w14:paraId="37F2D177"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5" w:author="Jocelyne DiRuggiero" w:date="2019-03-06T18:53:00Z">
        <w:r>
          <w:rPr>
            <w:rFonts w:ascii="Palatino Linotype" w:eastAsia="Palatino Linotype" w:hAnsi="Palatino Linotype" w:cs="Palatino Linotype"/>
            <w:color w:val="000000"/>
            <w:sz w:val="18"/>
            <w:szCs w:val="18"/>
          </w:rPr>
          <w:t>105.</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C. B. Driscoll, T. G. </w:t>
      </w:r>
      <w:proofErr w:type="spellStart"/>
      <w:r>
        <w:rPr>
          <w:rFonts w:ascii="Palatino Linotype" w:eastAsia="Palatino Linotype" w:hAnsi="Palatino Linotype" w:cs="Palatino Linotype"/>
          <w:color w:val="000000"/>
          <w:sz w:val="18"/>
          <w:szCs w:val="18"/>
        </w:rPr>
        <w:t>Otten</w:t>
      </w:r>
      <w:proofErr w:type="spellEnd"/>
      <w:r>
        <w:rPr>
          <w:rFonts w:ascii="Palatino Linotype" w:eastAsia="Palatino Linotype" w:hAnsi="Palatino Linotype" w:cs="Palatino Linotype"/>
          <w:color w:val="000000"/>
          <w:sz w:val="18"/>
          <w:szCs w:val="18"/>
        </w:rPr>
        <w:t xml:space="preserve">, N. M. Brown, T. W. </w:t>
      </w:r>
      <w:proofErr w:type="spellStart"/>
      <w:r>
        <w:rPr>
          <w:rFonts w:ascii="Palatino Linotype" w:eastAsia="Palatino Linotype" w:hAnsi="Palatino Linotype" w:cs="Palatino Linotype"/>
          <w:color w:val="000000"/>
          <w:sz w:val="18"/>
          <w:szCs w:val="18"/>
        </w:rPr>
        <w:t>Dreher</w:t>
      </w:r>
      <w:proofErr w:type="spellEnd"/>
      <w:r>
        <w:rPr>
          <w:rFonts w:ascii="Palatino Linotype" w:eastAsia="Palatino Linotype" w:hAnsi="Palatino Linotype" w:cs="Palatino Linotype"/>
          <w:color w:val="000000"/>
          <w:sz w:val="18"/>
          <w:szCs w:val="18"/>
        </w:rPr>
        <w:t xml:space="preserve">, </w:t>
      </w:r>
      <w:proofErr w:type="gramStart"/>
      <w:r>
        <w:rPr>
          <w:rFonts w:ascii="Palatino Linotype" w:eastAsia="Palatino Linotype" w:hAnsi="Palatino Linotype" w:cs="Palatino Linotype"/>
          <w:color w:val="000000"/>
          <w:sz w:val="18"/>
          <w:szCs w:val="18"/>
        </w:rPr>
        <w:t>Towards</w:t>
      </w:r>
      <w:proofErr w:type="gramEnd"/>
      <w:r>
        <w:rPr>
          <w:rFonts w:ascii="Palatino Linotype" w:eastAsia="Palatino Linotype" w:hAnsi="Palatino Linotype" w:cs="Palatino Linotype"/>
          <w:color w:val="000000"/>
          <w:sz w:val="18"/>
          <w:szCs w:val="18"/>
        </w:rPr>
        <w:t xml:space="preserve"> long-read metagenomics: complete assembly of three novel genomes from bacteria dependent on a </w:t>
      </w:r>
      <w:proofErr w:type="spellStart"/>
      <w:r>
        <w:rPr>
          <w:rFonts w:ascii="Palatino Linotype" w:eastAsia="Palatino Linotype" w:hAnsi="Palatino Linotype" w:cs="Palatino Linotype"/>
          <w:color w:val="000000"/>
          <w:sz w:val="18"/>
          <w:szCs w:val="18"/>
        </w:rPr>
        <w:t>diazotrophic</w:t>
      </w:r>
      <w:proofErr w:type="spellEnd"/>
      <w:r>
        <w:rPr>
          <w:rFonts w:ascii="Palatino Linotype" w:eastAsia="Palatino Linotype" w:hAnsi="Palatino Linotype" w:cs="Palatino Linotype"/>
          <w:color w:val="000000"/>
          <w:sz w:val="18"/>
          <w:szCs w:val="18"/>
        </w:rPr>
        <w:t xml:space="preserve"> cyanobacterium in a freshwater lake co-culture. </w:t>
      </w:r>
      <w:r>
        <w:rPr>
          <w:rFonts w:ascii="Palatino Linotype" w:eastAsia="Palatino Linotype" w:hAnsi="Palatino Linotype" w:cs="Palatino Linotype"/>
          <w:i/>
          <w:color w:val="000000"/>
          <w:sz w:val="18"/>
          <w:szCs w:val="18"/>
        </w:rPr>
        <w:t xml:space="preserve">Stand Genomic </w:t>
      </w:r>
      <w:proofErr w:type="spellStart"/>
      <w:r>
        <w:rPr>
          <w:rFonts w:ascii="Palatino Linotype" w:eastAsia="Palatino Linotype" w:hAnsi="Palatino Linotype" w:cs="Palatino Linotype"/>
          <w:i/>
          <w:color w:val="000000"/>
          <w:sz w:val="18"/>
          <w:szCs w:val="18"/>
        </w:rPr>
        <w:t>Sci</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12</w:t>
      </w:r>
      <w:r>
        <w:rPr>
          <w:rFonts w:ascii="Palatino Linotype" w:eastAsia="Palatino Linotype" w:hAnsi="Palatino Linotype" w:cs="Palatino Linotype"/>
          <w:color w:val="000000"/>
          <w:sz w:val="18"/>
          <w:szCs w:val="18"/>
        </w:rPr>
        <w:t>, 9 (2017).</w:t>
      </w:r>
    </w:p>
    <w:p w14:paraId="795A8F41"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6" w:author="Jocelyne DiRuggiero" w:date="2019-03-06T18:53:00Z">
        <w:r>
          <w:rPr>
            <w:rFonts w:ascii="Palatino Linotype" w:eastAsia="Palatino Linotype" w:hAnsi="Palatino Linotype" w:cs="Palatino Linotype"/>
            <w:color w:val="000000"/>
            <w:sz w:val="18"/>
            <w:szCs w:val="18"/>
          </w:rPr>
          <w:t>106.</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E. Moss</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De novo assembly of microbial genomes from human gut metagenomes using barcoded short read sequences. </w:t>
      </w:r>
      <w:proofErr w:type="spellStart"/>
      <w:proofErr w:type="gramStart"/>
      <w:r>
        <w:rPr>
          <w:rFonts w:ascii="Palatino Linotype" w:eastAsia="Palatino Linotype" w:hAnsi="Palatino Linotype" w:cs="Palatino Linotype"/>
          <w:i/>
          <w:color w:val="000000"/>
          <w:sz w:val="18"/>
          <w:szCs w:val="18"/>
        </w:rPr>
        <w:t>bioRxiv</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2017).</w:t>
      </w:r>
    </w:p>
    <w:p w14:paraId="2236A654"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7" w:author="Jocelyne DiRuggiero" w:date="2019-03-06T18:53:00Z">
        <w:r>
          <w:rPr>
            <w:rFonts w:ascii="Palatino Linotype" w:eastAsia="Palatino Linotype" w:hAnsi="Palatino Linotype" w:cs="Palatino Linotype"/>
            <w:color w:val="000000"/>
            <w:sz w:val="18"/>
            <w:szCs w:val="18"/>
          </w:rPr>
          <w:t>107.</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M. Jain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w:t>
      </w:r>
      <w:proofErr w:type="spellStart"/>
      <w:r>
        <w:rPr>
          <w:rFonts w:ascii="Palatino Linotype" w:eastAsia="Palatino Linotype" w:hAnsi="Palatino Linotype" w:cs="Palatino Linotype"/>
          <w:color w:val="000000"/>
          <w:sz w:val="18"/>
          <w:szCs w:val="18"/>
        </w:rPr>
        <w:t>Nanopore</w:t>
      </w:r>
      <w:proofErr w:type="spellEnd"/>
      <w:r>
        <w:rPr>
          <w:rFonts w:ascii="Palatino Linotype" w:eastAsia="Palatino Linotype" w:hAnsi="Palatino Linotype" w:cs="Palatino Linotype"/>
          <w:color w:val="000000"/>
          <w:sz w:val="18"/>
          <w:szCs w:val="18"/>
        </w:rPr>
        <w:t xml:space="preserve"> sequencing and assembly of a human genome with ultra-long reads. </w:t>
      </w:r>
      <w:r>
        <w:rPr>
          <w:rFonts w:ascii="Palatino Linotype" w:eastAsia="Palatino Linotype" w:hAnsi="Palatino Linotype" w:cs="Palatino Linotype"/>
          <w:i/>
          <w:color w:val="000000"/>
          <w:sz w:val="18"/>
          <w:szCs w:val="18"/>
        </w:rPr>
        <w:t xml:space="preserve">Nat </w:t>
      </w:r>
      <w:proofErr w:type="spellStart"/>
      <w:r>
        <w:rPr>
          <w:rFonts w:ascii="Palatino Linotype" w:eastAsia="Palatino Linotype" w:hAnsi="Palatino Linotype" w:cs="Palatino Linotype"/>
          <w:i/>
          <w:color w:val="000000"/>
          <w:sz w:val="18"/>
          <w:szCs w:val="18"/>
        </w:rPr>
        <w:t>Biotechnol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36</w:t>
      </w:r>
      <w:r>
        <w:rPr>
          <w:rFonts w:ascii="Palatino Linotype" w:eastAsia="Palatino Linotype" w:hAnsi="Palatino Linotype" w:cs="Palatino Linotype"/>
          <w:color w:val="000000"/>
          <w:sz w:val="18"/>
          <w:szCs w:val="18"/>
        </w:rPr>
        <w:t>, 338-345 (2018).</w:t>
      </w:r>
    </w:p>
    <w:p w14:paraId="2597A5C8"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8" w:author="Jocelyne DiRuggiero" w:date="2019-03-06T18:53:00Z">
        <w:r>
          <w:rPr>
            <w:rFonts w:ascii="Palatino Linotype" w:eastAsia="Palatino Linotype" w:hAnsi="Palatino Linotype" w:cs="Palatino Linotype"/>
            <w:color w:val="000000"/>
            <w:sz w:val="18"/>
            <w:szCs w:val="18"/>
          </w:rPr>
          <w:t>108.</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M. O. Press</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Hi-C deconvolution of a human gut microbiome yields high-quality draft genomes and reveals plasmid-genome interactions. </w:t>
      </w:r>
      <w:proofErr w:type="spellStart"/>
      <w:proofErr w:type="gramStart"/>
      <w:r>
        <w:rPr>
          <w:rFonts w:ascii="Palatino Linotype" w:eastAsia="Palatino Linotype" w:hAnsi="Palatino Linotype" w:cs="Palatino Linotype"/>
          <w:i/>
          <w:color w:val="000000"/>
          <w:sz w:val="18"/>
          <w:szCs w:val="18"/>
        </w:rPr>
        <w:t>bioRxiv</w:t>
      </w:r>
      <w:proofErr w:type="spellEnd"/>
      <w:r>
        <w:rPr>
          <w:rFonts w:ascii="Palatino Linotype" w:eastAsia="Palatino Linotype" w:hAnsi="Palatino Linotype" w:cs="Palatino Linotype"/>
          <w:color w:val="000000"/>
          <w:sz w:val="18"/>
          <w:szCs w:val="18"/>
        </w:rPr>
        <w:t>,  (</w:t>
      </w:r>
      <w:proofErr w:type="gramEnd"/>
      <w:r>
        <w:rPr>
          <w:rFonts w:ascii="Palatino Linotype" w:eastAsia="Palatino Linotype" w:hAnsi="Palatino Linotype" w:cs="Palatino Linotype"/>
          <w:color w:val="000000"/>
          <w:sz w:val="18"/>
          <w:szCs w:val="18"/>
        </w:rPr>
        <w:t>2017).</w:t>
      </w:r>
    </w:p>
    <w:p w14:paraId="45BFA526"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09" w:author="Jocelyne DiRuggiero" w:date="2019-03-06T18:53:00Z">
        <w:r>
          <w:rPr>
            <w:rFonts w:ascii="Palatino Linotype" w:eastAsia="Palatino Linotype" w:hAnsi="Palatino Linotype" w:cs="Palatino Linotype"/>
            <w:color w:val="000000"/>
            <w:sz w:val="18"/>
            <w:szCs w:val="18"/>
          </w:rPr>
          <w:t>109.</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J. N. Burton, I. </w:t>
      </w:r>
      <w:proofErr w:type="spellStart"/>
      <w:r>
        <w:rPr>
          <w:rFonts w:ascii="Palatino Linotype" w:eastAsia="Palatino Linotype" w:hAnsi="Palatino Linotype" w:cs="Palatino Linotype"/>
          <w:color w:val="000000"/>
          <w:sz w:val="18"/>
          <w:szCs w:val="18"/>
        </w:rPr>
        <w:t>Liachko</w:t>
      </w:r>
      <w:proofErr w:type="spellEnd"/>
      <w:r>
        <w:rPr>
          <w:rFonts w:ascii="Palatino Linotype" w:eastAsia="Palatino Linotype" w:hAnsi="Palatino Linotype" w:cs="Palatino Linotype"/>
          <w:color w:val="000000"/>
          <w:sz w:val="18"/>
          <w:szCs w:val="18"/>
        </w:rPr>
        <w:t xml:space="preserve">, M. J. Dunham, J. </w:t>
      </w:r>
      <w:proofErr w:type="spellStart"/>
      <w:r>
        <w:rPr>
          <w:rFonts w:ascii="Palatino Linotype" w:eastAsia="Palatino Linotype" w:hAnsi="Palatino Linotype" w:cs="Palatino Linotype"/>
          <w:color w:val="000000"/>
          <w:sz w:val="18"/>
          <w:szCs w:val="18"/>
        </w:rPr>
        <w:t>Shendure</w:t>
      </w:r>
      <w:proofErr w:type="spellEnd"/>
      <w:r>
        <w:rPr>
          <w:rFonts w:ascii="Palatino Linotype" w:eastAsia="Palatino Linotype" w:hAnsi="Palatino Linotype" w:cs="Palatino Linotype"/>
          <w:color w:val="000000"/>
          <w:sz w:val="18"/>
          <w:szCs w:val="18"/>
        </w:rPr>
        <w:t xml:space="preserve">, Species-level deconvolution of metagenome assemblies with Hi-C-based contact probability maps. </w:t>
      </w:r>
      <w:r>
        <w:rPr>
          <w:rFonts w:ascii="Palatino Linotype" w:eastAsia="Palatino Linotype" w:hAnsi="Palatino Linotype" w:cs="Palatino Linotype"/>
          <w:i/>
          <w:color w:val="000000"/>
          <w:sz w:val="18"/>
          <w:szCs w:val="18"/>
        </w:rPr>
        <w:t>G3 (Bethesda)</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w:t>
      </w:r>
      <w:r>
        <w:rPr>
          <w:rFonts w:ascii="Palatino Linotype" w:eastAsia="Palatino Linotype" w:hAnsi="Palatino Linotype" w:cs="Palatino Linotype"/>
          <w:color w:val="000000"/>
          <w:sz w:val="18"/>
          <w:szCs w:val="18"/>
        </w:rPr>
        <w:t>, 1339-1346 (2014).</w:t>
      </w:r>
    </w:p>
    <w:p w14:paraId="642F852F"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10" w:author="Jocelyne DiRuggiero" w:date="2019-03-06T18:53:00Z">
        <w:r>
          <w:rPr>
            <w:rFonts w:ascii="Palatino Linotype" w:eastAsia="Palatino Linotype" w:hAnsi="Palatino Linotype" w:cs="Palatino Linotype"/>
            <w:color w:val="000000"/>
            <w:sz w:val="18"/>
            <w:szCs w:val="18"/>
          </w:rPr>
          <w:t>110.</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Lavelle, H. </w:t>
      </w:r>
      <w:proofErr w:type="spellStart"/>
      <w:r>
        <w:rPr>
          <w:rFonts w:ascii="Palatino Linotype" w:eastAsia="Palatino Linotype" w:hAnsi="Palatino Linotype" w:cs="Palatino Linotype"/>
          <w:color w:val="000000"/>
          <w:sz w:val="18"/>
          <w:szCs w:val="18"/>
        </w:rPr>
        <w:t>Sokol</w:t>
      </w:r>
      <w:proofErr w:type="spellEnd"/>
      <w:r>
        <w:rPr>
          <w:rFonts w:ascii="Palatino Linotype" w:eastAsia="Palatino Linotype" w:hAnsi="Palatino Linotype" w:cs="Palatino Linotype"/>
          <w:color w:val="000000"/>
          <w:sz w:val="18"/>
          <w:szCs w:val="18"/>
        </w:rPr>
        <w:t xml:space="preserve">, Gut microbiota: Beyond metagenomics, metatranscriptomics </w:t>
      </w:r>
      <w:proofErr w:type="gramStart"/>
      <w:r>
        <w:rPr>
          <w:rFonts w:ascii="Palatino Linotype" w:eastAsia="Palatino Linotype" w:hAnsi="Palatino Linotype" w:cs="Palatino Linotype"/>
          <w:color w:val="000000"/>
          <w:sz w:val="18"/>
          <w:szCs w:val="18"/>
        </w:rPr>
        <w:t>illuminates</w:t>
      </w:r>
      <w:proofErr w:type="gramEnd"/>
      <w:r>
        <w:rPr>
          <w:rFonts w:ascii="Palatino Linotype" w:eastAsia="Palatino Linotype" w:hAnsi="Palatino Linotype" w:cs="Palatino Linotype"/>
          <w:color w:val="000000"/>
          <w:sz w:val="18"/>
          <w:szCs w:val="18"/>
        </w:rPr>
        <w:t xml:space="preserve"> microbiome functionality in IBD. </w:t>
      </w:r>
      <w:r>
        <w:rPr>
          <w:rFonts w:ascii="Palatino Linotype" w:eastAsia="Palatino Linotype" w:hAnsi="Palatino Linotype" w:cs="Palatino Linotype"/>
          <w:i/>
          <w:color w:val="000000"/>
          <w:sz w:val="18"/>
          <w:szCs w:val="18"/>
        </w:rPr>
        <w:t xml:space="preserve">Nat Rev </w:t>
      </w:r>
      <w:proofErr w:type="spellStart"/>
      <w:r>
        <w:rPr>
          <w:rFonts w:ascii="Palatino Linotype" w:eastAsia="Palatino Linotype" w:hAnsi="Palatino Linotype" w:cs="Palatino Linotype"/>
          <w:i/>
          <w:color w:val="000000"/>
          <w:sz w:val="18"/>
          <w:szCs w:val="18"/>
        </w:rPr>
        <w:t>Gastroenterol</w:t>
      </w:r>
      <w:proofErr w:type="spellEnd"/>
      <w:r>
        <w:rPr>
          <w:rFonts w:ascii="Palatino Linotype" w:eastAsia="Palatino Linotype" w:hAnsi="Palatino Linotype" w:cs="Palatino Linotype"/>
          <w:i/>
          <w:color w:val="000000"/>
          <w:sz w:val="18"/>
          <w:szCs w:val="18"/>
        </w:rPr>
        <w:t xml:space="preserve"> </w:t>
      </w:r>
      <w:proofErr w:type="spellStart"/>
      <w:r>
        <w:rPr>
          <w:rFonts w:ascii="Palatino Linotype" w:eastAsia="Palatino Linotype" w:hAnsi="Palatino Linotype" w:cs="Palatino Linotype"/>
          <w:i/>
          <w:color w:val="000000"/>
          <w:sz w:val="18"/>
          <w:szCs w:val="18"/>
        </w:rPr>
        <w:t>Hepatol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15</w:t>
      </w:r>
      <w:r>
        <w:rPr>
          <w:rFonts w:ascii="Palatino Linotype" w:eastAsia="Palatino Linotype" w:hAnsi="Palatino Linotype" w:cs="Palatino Linotype"/>
          <w:color w:val="000000"/>
          <w:sz w:val="18"/>
          <w:szCs w:val="18"/>
        </w:rPr>
        <w:t>, 193-194 (2018).</w:t>
      </w:r>
    </w:p>
    <w:p w14:paraId="0E1548E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11" w:author="Jocelyne DiRuggiero" w:date="2019-03-06T18:53:00Z">
        <w:r>
          <w:rPr>
            <w:rFonts w:ascii="Palatino Linotype" w:eastAsia="Palatino Linotype" w:hAnsi="Palatino Linotype" w:cs="Palatino Linotype"/>
            <w:color w:val="000000"/>
            <w:sz w:val="18"/>
            <w:szCs w:val="18"/>
          </w:rPr>
          <w:t>111.</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M. Ren</w:t>
      </w:r>
      <w:r>
        <w:rPr>
          <w:rFonts w:ascii="Palatino Linotype" w:eastAsia="Palatino Linotype" w:hAnsi="Palatino Linotype" w:cs="Palatino Linotype"/>
          <w:i/>
          <w:color w:val="000000"/>
          <w:sz w:val="18"/>
          <w:szCs w:val="18"/>
        </w:rPr>
        <w:t xml:space="preserve"> et al.</w:t>
      </w:r>
      <w:r>
        <w:rPr>
          <w:rFonts w:ascii="Palatino Linotype" w:eastAsia="Palatino Linotype" w:hAnsi="Palatino Linotype" w:cs="Palatino Linotype"/>
          <w:color w:val="000000"/>
          <w:sz w:val="18"/>
          <w:szCs w:val="18"/>
        </w:rPr>
        <w:t xml:space="preserve">, Diversity and Contributions to Nitrogen Cycling and Carbon Fixation of Soil Salinity Shaped Microbial Communities in </w:t>
      </w:r>
      <w:proofErr w:type="spellStart"/>
      <w:r>
        <w:rPr>
          <w:rFonts w:ascii="Palatino Linotype" w:eastAsia="Palatino Linotype" w:hAnsi="Palatino Linotype" w:cs="Palatino Linotype"/>
          <w:color w:val="000000"/>
          <w:sz w:val="18"/>
          <w:szCs w:val="18"/>
        </w:rPr>
        <w:t>Tarim</w:t>
      </w:r>
      <w:proofErr w:type="spellEnd"/>
      <w:r>
        <w:rPr>
          <w:rFonts w:ascii="Palatino Linotype" w:eastAsia="Palatino Linotype" w:hAnsi="Palatino Linotype" w:cs="Palatino Linotype"/>
          <w:color w:val="000000"/>
          <w:sz w:val="18"/>
          <w:szCs w:val="18"/>
        </w:rPr>
        <w:t xml:space="preserve"> Basin. </w:t>
      </w:r>
      <w:r>
        <w:rPr>
          <w:rFonts w:ascii="Palatino Linotype" w:eastAsia="Palatino Linotype" w:hAnsi="Palatino Linotype" w:cs="Palatino Linotype"/>
          <w:i/>
          <w:color w:val="000000"/>
          <w:sz w:val="18"/>
          <w:szCs w:val="18"/>
        </w:rPr>
        <w:t xml:space="preserve">Front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9</w:t>
      </w:r>
      <w:r>
        <w:rPr>
          <w:rFonts w:ascii="Palatino Linotype" w:eastAsia="Palatino Linotype" w:hAnsi="Palatino Linotype" w:cs="Palatino Linotype"/>
          <w:color w:val="000000"/>
          <w:sz w:val="18"/>
          <w:szCs w:val="18"/>
        </w:rPr>
        <w:t>, 431 (2018).</w:t>
      </w:r>
    </w:p>
    <w:p w14:paraId="619962F5"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12" w:author="Jocelyne DiRuggiero" w:date="2019-03-06T18:53:00Z">
        <w:r>
          <w:rPr>
            <w:rFonts w:ascii="Palatino Linotype" w:eastAsia="Palatino Linotype" w:hAnsi="Palatino Linotype" w:cs="Palatino Linotype"/>
            <w:color w:val="000000"/>
            <w:sz w:val="18"/>
            <w:szCs w:val="18"/>
          </w:rPr>
          <w:t>112.</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A. </w:t>
      </w:r>
      <w:proofErr w:type="spellStart"/>
      <w:r>
        <w:rPr>
          <w:rFonts w:ascii="Palatino Linotype" w:eastAsia="Palatino Linotype" w:hAnsi="Palatino Linotype" w:cs="Palatino Linotype"/>
          <w:color w:val="000000"/>
          <w:sz w:val="18"/>
          <w:szCs w:val="18"/>
        </w:rPr>
        <w:t>Garoutte</w:t>
      </w:r>
      <w:proofErr w:type="spellEnd"/>
      <w:r>
        <w:rPr>
          <w:rFonts w:ascii="Palatino Linotype" w:eastAsia="Palatino Linotype" w:hAnsi="Palatino Linotype" w:cs="Palatino Linotype"/>
          <w:color w:val="000000"/>
          <w:sz w:val="18"/>
          <w:szCs w:val="18"/>
        </w:rPr>
        <w:t xml:space="preserve">, E. Cardenas, J. </w:t>
      </w:r>
      <w:proofErr w:type="spellStart"/>
      <w:r>
        <w:rPr>
          <w:rFonts w:ascii="Palatino Linotype" w:eastAsia="Palatino Linotype" w:hAnsi="Palatino Linotype" w:cs="Palatino Linotype"/>
          <w:color w:val="000000"/>
          <w:sz w:val="18"/>
          <w:szCs w:val="18"/>
        </w:rPr>
        <w:t>Tiedje</w:t>
      </w:r>
      <w:proofErr w:type="spellEnd"/>
      <w:r>
        <w:rPr>
          <w:rFonts w:ascii="Palatino Linotype" w:eastAsia="Palatino Linotype" w:hAnsi="Palatino Linotype" w:cs="Palatino Linotype"/>
          <w:color w:val="000000"/>
          <w:sz w:val="18"/>
          <w:szCs w:val="18"/>
        </w:rPr>
        <w:t xml:space="preserve">, A. Howe, Methodologies for probing the metatranscriptome of grassland soil. </w:t>
      </w:r>
      <w:r>
        <w:rPr>
          <w:rFonts w:ascii="Palatino Linotype" w:eastAsia="Palatino Linotype" w:hAnsi="Palatino Linotype" w:cs="Palatino Linotype"/>
          <w:i/>
          <w:color w:val="000000"/>
          <w:sz w:val="18"/>
          <w:szCs w:val="18"/>
        </w:rPr>
        <w:t xml:space="preserve">J </w:t>
      </w:r>
      <w:proofErr w:type="spellStart"/>
      <w:r>
        <w:rPr>
          <w:rFonts w:ascii="Palatino Linotype" w:eastAsia="Palatino Linotype" w:hAnsi="Palatino Linotype" w:cs="Palatino Linotype"/>
          <w:i/>
          <w:color w:val="000000"/>
          <w:sz w:val="18"/>
          <w:szCs w:val="18"/>
        </w:rPr>
        <w:t>Microbiol</w:t>
      </w:r>
      <w:proofErr w:type="spellEnd"/>
      <w:r>
        <w:rPr>
          <w:rFonts w:ascii="Palatino Linotype" w:eastAsia="Palatino Linotype" w:hAnsi="Palatino Linotype" w:cs="Palatino Linotype"/>
          <w:i/>
          <w:color w:val="000000"/>
          <w:sz w:val="18"/>
          <w:szCs w:val="18"/>
        </w:rPr>
        <w:t xml:space="preserve"> Methods</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131</w:t>
      </w:r>
      <w:r>
        <w:rPr>
          <w:rFonts w:ascii="Palatino Linotype" w:eastAsia="Palatino Linotype" w:hAnsi="Palatino Linotype" w:cs="Palatino Linotype"/>
          <w:color w:val="000000"/>
          <w:sz w:val="18"/>
          <w:szCs w:val="18"/>
        </w:rPr>
        <w:t>, 122-129 (2016).</w:t>
      </w:r>
    </w:p>
    <w:p w14:paraId="547649F0" w14:textId="77777777" w:rsidR="00292FA9" w:rsidRDefault="004231E4">
      <w:pPr>
        <w:pStyle w:val="Normal1"/>
        <w:pBdr>
          <w:top w:val="nil"/>
          <w:left w:val="nil"/>
          <w:bottom w:val="nil"/>
          <w:right w:val="nil"/>
          <w:between w:val="nil"/>
        </w:pBdr>
        <w:ind w:left="720" w:hanging="720"/>
        <w:rPr>
          <w:rFonts w:ascii="Palatino Linotype" w:eastAsia="Palatino Linotype" w:hAnsi="Palatino Linotype" w:cs="Palatino Linotype"/>
          <w:color w:val="000000"/>
          <w:sz w:val="18"/>
          <w:szCs w:val="18"/>
        </w:rPr>
      </w:pPr>
      <w:ins w:id="513" w:author="Jocelyne DiRuggiero" w:date="2019-03-06T18:53:00Z">
        <w:r>
          <w:rPr>
            <w:rFonts w:ascii="Palatino Linotype" w:eastAsia="Palatino Linotype" w:hAnsi="Palatino Linotype" w:cs="Palatino Linotype"/>
            <w:color w:val="000000"/>
            <w:sz w:val="18"/>
            <w:szCs w:val="18"/>
          </w:rPr>
          <w:t>113.</w:t>
        </w:r>
        <w:r>
          <w:rPr>
            <w:rFonts w:ascii="Palatino Linotype" w:eastAsia="Palatino Linotype" w:hAnsi="Palatino Linotype" w:cs="Palatino Linotype"/>
            <w:color w:val="000000"/>
            <w:sz w:val="18"/>
            <w:szCs w:val="18"/>
          </w:rPr>
          <w:tab/>
        </w:r>
      </w:ins>
      <w:r>
        <w:rPr>
          <w:rFonts w:ascii="Palatino Linotype" w:eastAsia="Palatino Linotype" w:hAnsi="Palatino Linotype" w:cs="Palatino Linotype"/>
          <w:color w:val="000000"/>
          <w:sz w:val="18"/>
          <w:szCs w:val="18"/>
        </w:rPr>
        <w:t xml:space="preserve">Y. Jiang, X. </w:t>
      </w:r>
      <w:proofErr w:type="spellStart"/>
      <w:r>
        <w:rPr>
          <w:rFonts w:ascii="Palatino Linotype" w:eastAsia="Palatino Linotype" w:hAnsi="Palatino Linotype" w:cs="Palatino Linotype"/>
          <w:color w:val="000000"/>
          <w:sz w:val="18"/>
          <w:szCs w:val="18"/>
        </w:rPr>
        <w:t>Xiong</w:t>
      </w:r>
      <w:proofErr w:type="spellEnd"/>
      <w:r>
        <w:rPr>
          <w:rFonts w:ascii="Palatino Linotype" w:eastAsia="Palatino Linotype" w:hAnsi="Palatino Linotype" w:cs="Palatino Linotype"/>
          <w:color w:val="000000"/>
          <w:sz w:val="18"/>
          <w:szCs w:val="18"/>
        </w:rPr>
        <w:t xml:space="preserve">, J. </w:t>
      </w:r>
      <w:proofErr w:type="spellStart"/>
      <w:r>
        <w:rPr>
          <w:rFonts w:ascii="Palatino Linotype" w:eastAsia="Palatino Linotype" w:hAnsi="Palatino Linotype" w:cs="Palatino Linotype"/>
          <w:color w:val="000000"/>
          <w:sz w:val="18"/>
          <w:szCs w:val="18"/>
        </w:rPr>
        <w:t>Danska</w:t>
      </w:r>
      <w:proofErr w:type="spellEnd"/>
      <w:r>
        <w:rPr>
          <w:rFonts w:ascii="Palatino Linotype" w:eastAsia="Palatino Linotype" w:hAnsi="Palatino Linotype" w:cs="Palatino Linotype"/>
          <w:color w:val="000000"/>
          <w:sz w:val="18"/>
          <w:szCs w:val="18"/>
        </w:rPr>
        <w:t xml:space="preserve">, J. Parkinson, Metatranscriptomic analysis of diverse microbial </w:t>
      </w:r>
      <w:proofErr w:type="gramStart"/>
      <w:r>
        <w:rPr>
          <w:rFonts w:ascii="Palatino Linotype" w:eastAsia="Palatino Linotype" w:hAnsi="Palatino Linotype" w:cs="Palatino Linotype"/>
          <w:color w:val="000000"/>
          <w:sz w:val="18"/>
          <w:szCs w:val="18"/>
        </w:rPr>
        <w:t>communities</w:t>
      </w:r>
      <w:proofErr w:type="gramEnd"/>
      <w:r>
        <w:rPr>
          <w:rFonts w:ascii="Palatino Linotype" w:eastAsia="Palatino Linotype" w:hAnsi="Palatino Linotype" w:cs="Palatino Linotype"/>
          <w:color w:val="000000"/>
          <w:sz w:val="18"/>
          <w:szCs w:val="18"/>
        </w:rPr>
        <w:t xml:space="preserve"> reveals core metabolic pathways and microbiome-specific functionality. </w:t>
      </w:r>
      <w:r>
        <w:rPr>
          <w:rFonts w:ascii="Palatino Linotype" w:eastAsia="Palatino Linotype" w:hAnsi="Palatino Linotype" w:cs="Palatino Linotype"/>
          <w:i/>
          <w:color w:val="000000"/>
          <w:sz w:val="18"/>
          <w:szCs w:val="18"/>
        </w:rPr>
        <w:t>Microbiome</w:t>
      </w:r>
      <w:r>
        <w:rPr>
          <w:rFonts w:ascii="Palatino Linotype" w:eastAsia="Palatino Linotype" w:hAnsi="Palatino Linotype" w:cs="Palatino Linotype"/>
          <w:color w:val="000000"/>
          <w:sz w:val="18"/>
          <w:szCs w:val="18"/>
        </w:rPr>
        <w:t xml:space="preserve"> </w:t>
      </w:r>
      <w:r>
        <w:rPr>
          <w:rFonts w:ascii="Palatino Linotype" w:eastAsia="Palatino Linotype" w:hAnsi="Palatino Linotype" w:cs="Palatino Linotype"/>
          <w:b/>
          <w:color w:val="000000"/>
          <w:sz w:val="18"/>
          <w:szCs w:val="18"/>
        </w:rPr>
        <w:t>4</w:t>
      </w:r>
      <w:r>
        <w:rPr>
          <w:rFonts w:ascii="Palatino Linotype" w:eastAsia="Palatino Linotype" w:hAnsi="Palatino Linotype" w:cs="Palatino Linotype"/>
          <w:color w:val="000000"/>
          <w:sz w:val="18"/>
          <w:szCs w:val="18"/>
        </w:rPr>
        <w:t>, 2 (2016).</w:t>
      </w:r>
    </w:p>
    <w:p w14:paraId="58FF5C78" w14:textId="77777777" w:rsidR="00292FA9" w:rsidRDefault="00292FA9">
      <w:pPr>
        <w:pStyle w:val="Normal1"/>
        <w:rPr>
          <w:rFonts w:ascii="Palatino Linotype" w:eastAsia="Palatino Linotype" w:hAnsi="Palatino Linotype" w:cs="Palatino Linotype"/>
        </w:rPr>
      </w:pPr>
    </w:p>
    <w:tbl>
      <w:tblPr>
        <w:tblStyle w:val="a1"/>
        <w:tblW w:w="8903" w:type="dxa"/>
        <w:jc w:val="center"/>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54"/>
        <w:gridCol w:w="7149"/>
      </w:tblGrid>
      <w:tr w:rsidR="00292FA9" w14:paraId="65C7532C" w14:textId="77777777" w:rsidTr="00292FA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4" w:type="dxa"/>
          </w:tcPr>
          <w:p w14:paraId="578B5117" w14:textId="69F40FCD" w:rsidR="00292FA9" w:rsidRDefault="008E1FF3">
            <w:pPr>
              <w:pStyle w:val="Normal1"/>
              <w:pBdr>
                <w:top w:val="nil"/>
                <w:left w:val="nil"/>
                <w:bottom w:val="nil"/>
                <w:right w:val="nil"/>
                <w:between w:val="nil"/>
              </w:pBdr>
              <w:spacing w:before="240"/>
              <w:ind w:left="-85"/>
              <w:jc w:val="both"/>
              <w:rPr>
                <w:sz w:val="18"/>
                <w:szCs w:val="18"/>
              </w:rPr>
            </w:pPr>
            <w:del w:id="514" w:author="Jocelyne DiRuggiero" w:date="2019-03-06T18:53:00Z">
              <w:r w:rsidRPr="008E1FF3">
                <w:rPr>
                  <w:noProof/>
                </w:rPr>
                <w:lastRenderedPageBreak/>
                <w:drawing>
                  <wp:inline distT="0" distB="0" distL="0" distR="0" wp14:anchorId="530F1D37" wp14:editId="05E0967C">
                    <wp:extent cx="1000800" cy="360000"/>
                    <wp:effectExtent l="0" t="0" r="0" b="2540"/>
                    <wp:docPr id="39" name="Picture 39"/>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7"/>
                            <a:stretch>
                              <a:fillRect/>
                            </a:stretch>
                          </pic:blipFill>
                          <pic:spPr>
                            <a:xfrm>
                              <a:off x="0" y="0"/>
                              <a:ext cx="1000800" cy="360000"/>
                            </a:xfrm>
                            <a:prstGeom prst="rect">
                              <a:avLst/>
                            </a:prstGeom>
                          </pic:spPr>
                        </pic:pic>
                      </a:graphicData>
                    </a:graphic>
                  </wp:inline>
                </w:drawing>
              </w:r>
            </w:del>
            <w:ins w:id="515" w:author="Jocelyne DiRuggiero" w:date="2019-03-06T18:53:00Z">
              <w:r w:rsidR="004231E4">
                <w:rPr>
                  <w:noProof/>
                  <w:sz w:val="18"/>
                  <w:szCs w:val="18"/>
                  <w:rPrChange w:id="516" w:author="Unknown">
                    <w:rPr>
                      <w:noProof/>
                    </w:rPr>
                  </w:rPrChange>
                </w:rPr>
                <w:drawing>
                  <wp:inline distT="0" distB="0" distL="0" distR="0" wp14:anchorId="368676B4" wp14:editId="5F849A86">
                    <wp:extent cx="1000800" cy="3600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000800" cy="360000"/>
                            </a:xfrm>
                            <a:prstGeom prst="rect">
                              <a:avLst/>
                            </a:prstGeom>
                            <a:ln/>
                          </pic:spPr>
                        </pic:pic>
                      </a:graphicData>
                    </a:graphic>
                  </wp:inline>
                </w:drawing>
              </w:r>
            </w:ins>
          </w:p>
        </w:tc>
        <w:tc>
          <w:tcPr>
            <w:tcW w:w="7149" w:type="dxa"/>
          </w:tcPr>
          <w:p w14:paraId="16B2D5F8" w14:textId="77777777" w:rsidR="00292FA9" w:rsidRDefault="004231E4">
            <w:pPr>
              <w:pStyle w:val="Normal1"/>
              <w:pBdr>
                <w:top w:val="nil"/>
                <w:left w:val="nil"/>
                <w:bottom w:val="nil"/>
                <w:right w:val="nil"/>
                <w:between w:val="nil"/>
              </w:pBdr>
              <w:spacing w:before="240"/>
              <w:ind w:left="-85"/>
              <w:jc w:val="both"/>
              <w:cnfStyle w:val="100000000000" w:firstRow="1" w:lastRow="0" w:firstColumn="0" w:lastColumn="0" w:oddVBand="0" w:evenVBand="0" w:oddHBand="0" w:evenHBand="0" w:firstRowFirstColumn="0" w:firstRowLastColumn="0" w:lastRowFirstColumn="0" w:lastRowLastColumn="0"/>
              <w:rPr>
                <w:sz w:val="18"/>
                <w:szCs w:val="18"/>
              </w:rPr>
            </w:pPr>
            <w:r>
              <w:rPr>
                <w:b w:val="0"/>
                <w:sz w:val="18"/>
                <w:szCs w:val="18"/>
              </w:rPr>
              <w:t>© 2019 by the authors. Submitted for possible open access publication under the terms and conditions of the Creative Commons Attribution (CC BY) license (http://creativecommons.org/licenses/by/4.0/).</w:t>
            </w:r>
          </w:p>
        </w:tc>
      </w:tr>
    </w:tbl>
    <w:p w14:paraId="2ACEB526" w14:textId="77777777" w:rsidR="00292FA9" w:rsidRDefault="00292FA9">
      <w:pPr>
        <w:pStyle w:val="Normal1"/>
        <w:pBdr>
          <w:top w:val="nil"/>
          <w:left w:val="nil"/>
          <w:bottom w:val="nil"/>
          <w:right w:val="nil"/>
          <w:between w:val="nil"/>
        </w:pBdr>
        <w:ind w:left="425" w:hanging="425"/>
        <w:jc w:val="both"/>
        <w:rPr>
          <w:rFonts w:ascii="Palatino Linotype" w:eastAsia="Palatino Linotype" w:hAnsi="Palatino Linotype" w:cs="Palatino Linotype"/>
          <w:color w:val="000000"/>
          <w:sz w:val="20"/>
          <w:szCs w:val="20"/>
        </w:rPr>
      </w:pPr>
    </w:p>
    <w:sectPr w:rsidR="00292FA9" w:rsidSect="00383B29">
      <w:headerReference w:type="default" r:id="rId19"/>
      <w:footerReference w:type="even" r:id="rId20"/>
      <w:footerReference w:type="default" r:id="rId21"/>
      <w:headerReference w:type="first" r:id="rId22"/>
      <w:footerReference w:type="first" r:id="rId23"/>
      <w:pgSz w:w="11909" w:h="16834"/>
      <w:pgMar w:top="1417" w:right="1531" w:bottom="1077" w:left="1531" w:header="1020" w:footer="850" w:gutter="0"/>
      <w:lnNumType w:countBy="1" w:restart="continuous"/>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3195BA" w14:textId="77777777" w:rsidR="00C03F24" w:rsidRDefault="00C03F24">
      <w:r>
        <w:separator/>
      </w:r>
    </w:p>
  </w:endnote>
  <w:endnote w:type="continuationSeparator" w:id="0">
    <w:p w14:paraId="09E72266" w14:textId="77777777" w:rsidR="00C03F24" w:rsidRDefault="00C03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Palatino Linotype">
    <w:panose1 w:val="02040502050505030304"/>
    <w:charset w:val="00"/>
    <w:family w:val="auto"/>
    <w:pitch w:val="variable"/>
    <w:sig w:usb0="E0000287" w:usb1="40000013"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E00002FF" w:usb1="400004FF" w:usb2="00000000" w:usb3="00000000" w:csb0="0000019F"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33140" w14:textId="77777777" w:rsidR="00383B29" w:rsidRDefault="00383B29">
    <w:pPr>
      <w:pStyle w:val="Normal1"/>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3AA52883" w14:textId="77777777" w:rsidR="00383B29" w:rsidRDefault="00383B29">
    <w:pPr>
      <w:pStyle w:val="Normal1"/>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B276D" w14:textId="77777777" w:rsidR="00383B29" w:rsidRDefault="00383B29">
    <w:pPr>
      <w:pStyle w:val="Normal1"/>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3E4C45">
      <w:rPr>
        <w:noProof/>
        <w:color w:val="000000"/>
      </w:rPr>
      <w:t>5</w:t>
    </w:r>
    <w:r>
      <w:rPr>
        <w:color w:val="000000"/>
      </w:rPr>
      <w:fldChar w:fldCharType="end"/>
    </w:r>
  </w:p>
  <w:p w14:paraId="1F042FBB" w14:textId="77777777" w:rsidR="00383B29" w:rsidRDefault="00383B29">
    <w:pPr>
      <w:pStyle w:val="Normal1"/>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88BAD" w14:textId="77777777" w:rsidR="00383B29" w:rsidRDefault="00383B29">
    <w:pPr>
      <w:pStyle w:val="Normal1"/>
      <w:tabs>
        <w:tab w:val="right" w:pos="8844"/>
      </w:tabs>
      <w:spacing w:before="120"/>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 xml:space="preserve">Genes </w:t>
    </w:r>
    <w:r>
      <w:rPr>
        <w:rFonts w:ascii="Palatino Linotype" w:eastAsia="Palatino Linotype" w:hAnsi="Palatino Linotype" w:cs="Palatino Linotype"/>
        <w:b/>
        <w:sz w:val="16"/>
        <w:szCs w:val="16"/>
      </w:rPr>
      <w:t>2019</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10</w:t>
    </w:r>
    <w:r>
      <w:rPr>
        <w:rFonts w:ascii="Palatino Linotype" w:eastAsia="Palatino Linotype" w:hAnsi="Palatino Linotype" w:cs="Palatino Linotype"/>
        <w:sz w:val="16"/>
        <w:szCs w:val="16"/>
      </w:rPr>
      <w:t xml:space="preserve">, x; </w:t>
    </w:r>
    <w:proofErr w:type="spellStart"/>
    <w:r>
      <w:rPr>
        <w:rFonts w:ascii="Palatino Linotype" w:eastAsia="Palatino Linotype" w:hAnsi="Palatino Linotype" w:cs="Palatino Linotype"/>
        <w:sz w:val="16"/>
        <w:szCs w:val="16"/>
      </w:rPr>
      <w:t>doi</w:t>
    </w:r>
    <w:proofErr w:type="spellEnd"/>
    <w:r>
      <w:rPr>
        <w:rFonts w:ascii="Palatino Linotype" w:eastAsia="Palatino Linotype" w:hAnsi="Palatino Linotype" w:cs="Palatino Linotype"/>
        <w:sz w:val="16"/>
        <w:szCs w:val="16"/>
      </w:rPr>
      <w:t xml:space="preserve">: FOR PEER REVIEW </w:t>
    </w:r>
    <w:r>
      <w:rPr>
        <w:rFonts w:ascii="Palatino Linotype" w:eastAsia="Palatino Linotype" w:hAnsi="Palatino Linotype" w:cs="Palatino Linotype"/>
        <w:sz w:val="16"/>
        <w:szCs w:val="16"/>
      </w:rPr>
      <w:tab/>
      <w:t>www.mdpi.com/journal/genes</w:t>
    </w:r>
  </w:p>
  <w:p w14:paraId="69835FE9" w14:textId="77777777" w:rsidR="00383B29" w:rsidRDefault="00383B29">
    <w:pPr>
      <w:pStyle w:val="Normal1"/>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3EF4F8" w14:textId="77777777" w:rsidR="00C03F24" w:rsidRDefault="00C03F24">
      <w:r>
        <w:separator/>
      </w:r>
    </w:p>
  </w:footnote>
  <w:footnote w:type="continuationSeparator" w:id="0">
    <w:p w14:paraId="1A211568" w14:textId="77777777" w:rsidR="00C03F24" w:rsidRDefault="00C03F2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BB2F2" w14:textId="77777777" w:rsidR="00383B29" w:rsidRDefault="00383B29">
    <w:pPr>
      <w:pStyle w:val="Normal1"/>
      <w:tabs>
        <w:tab w:val="right" w:pos="8844"/>
      </w:tabs>
      <w:spacing w:after="240"/>
      <w:rPr>
        <w:rFonts w:ascii="Palatino Linotype" w:eastAsia="Palatino Linotype" w:hAnsi="Palatino Linotype" w:cs="Palatino Linotype"/>
        <w:sz w:val="16"/>
        <w:szCs w:val="16"/>
      </w:rPr>
    </w:pPr>
    <w:r>
      <w:rPr>
        <w:rFonts w:ascii="Palatino Linotype" w:eastAsia="Palatino Linotype" w:hAnsi="Palatino Linotype" w:cs="Palatino Linotype"/>
        <w:i/>
        <w:sz w:val="16"/>
        <w:szCs w:val="16"/>
      </w:rPr>
      <w:t xml:space="preserve">Genes </w:t>
    </w:r>
    <w:r>
      <w:rPr>
        <w:rFonts w:ascii="Palatino Linotype" w:eastAsia="Palatino Linotype" w:hAnsi="Palatino Linotype" w:cs="Palatino Linotype"/>
        <w:b/>
        <w:sz w:val="16"/>
        <w:szCs w:val="16"/>
      </w:rPr>
      <w:t>2019</w:t>
    </w:r>
    <w:r>
      <w:rPr>
        <w:rFonts w:ascii="Palatino Linotype" w:eastAsia="Palatino Linotype" w:hAnsi="Palatino Linotype" w:cs="Palatino Linotype"/>
        <w:sz w:val="16"/>
        <w:szCs w:val="16"/>
      </w:rPr>
      <w:t xml:space="preserve">, </w:t>
    </w:r>
    <w:r>
      <w:rPr>
        <w:rFonts w:ascii="Palatino Linotype" w:eastAsia="Palatino Linotype" w:hAnsi="Palatino Linotype" w:cs="Palatino Linotype"/>
        <w:i/>
        <w:sz w:val="16"/>
        <w:szCs w:val="16"/>
      </w:rPr>
      <w:t>10</w:t>
    </w:r>
    <w:r>
      <w:rPr>
        <w:rFonts w:ascii="Palatino Linotype" w:eastAsia="Palatino Linotype" w:hAnsi="Palatino Linotype" w:cs="Palatino Linotype"/>
        <w:sz w:val="16"/>
        <w:szCs w:val="16"/>
      </w:rPr>
      <w:t xml:space="preserve">, x FOR PEER REVIEW </w:t>
    </w:r>
    <w:r>
      <w:rPr>
        <w:rFonts w:ascii="Palatino Linotype" w:eastAsia="Palatino Linotype" w:hAnsi="Palatino Linotype" w:cs="Palatino Linotype"/>
        <w:sz w:val="16"/>
        <w:szCs w:val="16"/>
      </w:rPr>
      <w:tab/>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PAGE</w:instrText>
    </w:r>
    <w:r>
      <w:rPr>
        <w:rFonts w:ascii="Palatino Linotype" w:eastAsia="Palatino Linotype" w:hAnsi="Palatino Linotype" w:cs="Palatino Linotype"/>
        <w:sz w:val="16"/>
        <w:szCs w:val="16"/>
      </w:rPr>
      <w:fldChar w:fldCharType="separate"/>
    </w:r>
    <w:r w:rsidR="003E4C45">
      <w:rPr>
        <w:rFonts w:ascii="Palatino Linotype" w:eastAsia="Palatino Linotype" w:hAnsi="Palatino Linotype" w:cs="Palatino Linotype"/>
        <w:noProof/>
        <w:sz w:val="16"/>
        <w:szCs w:val="16"/>
      </w:rPr>
      <w:t>5</w:t>
    </w:r>
    <w:r>
      <w:rPr>
        <w:rFonts w:ascii="Palatino Linotype" w:eastAsia="Palatino Linotype" w:hAnsi="Palatino Linotype" w:cs="Palatino Linotype"/>
        <w:sz w:val="16"/>
        <w:szCs w:val="16"/>
      </w:rPr>
      <w:fldChar w:fldCharType="end"/>
    </w:r>
    <w:r>
      <w:rPr>
        <w:rFonts w:ascii="Palatino Linotype" w:eastAsia="Palatino Linotype" w:hAnsi="Palatino Linotype" w:cs="Palatino Linotype"/>
        <w:sz w:val="16"/>
        <w:szCs w:val="16"/>
      </w:rPr>
      <w:t xml:space="preserve"> of </w:t>
    </w:r>
    <w:r>
      <w:rPr>
        <w:rFonts w:ascii="Palatino Linotype" w:eastAsia="Palatino Linotype" w:hAnsi="Palatino Linotype" w:cs="Palatino Linotype"/>
        <w:sz w:val="16"/>
        <w:szCs w:val="16"/>
      </w:rPr>
      <w:fldChar w:fldCharType="begin"/>
    </w:r>
    <w:r>
      <w:rPr>
        <w:rFonts w:ascii="Palatino Linotype" w:eastAsia="Palatino Linotype" w:hAnsi="Palatino Linotype" w:cs="Palatino Linotype"/>
        <w:sz w:val="16"/>
        <w:szCs w:val="16"/>
      </w:rPr>
      <w:instrText>NUMPAGES</w:instrText>
    </w:r>
    <w:r>
      <w:rPr>
        <w:rFonts w:ascii="Palatino Linotype" w:eastAsia="Palatino Linotype" w:hAnsi="Palatino Linotype" w:cs="Palatino Linotype"/>
        <w:sz w:val="16"/>
        <w:szCs w:val="16"/>
      </w:rPr>
      <w:fldChar w:fldCharType="separate"/>
    </w:r>
    <w:r w:rsidR="003E4C45">
      <w:rPr>
        <w:rFonts w:ascii="Palatino Linotype" w:eastAsia="Palatino Linotype" w:hAnsi="Palatino Linotype" w:cs="Palatino Linotype"/>
        <w:noProof/>
        <w:sz w:val="16"/>
        <w:szCs w:val="16"/>
      </w:rPr>
      <w:t>16</w:t>
    </w:r>
    <w:r>
      <w:rPr>
        <w:rFonts w:ascii="Palatino Linotype" w:eastAsia="Palatino Linotype" w:hAnsi="Palatino Linotype" w:cs="Palatino Linotype"/>
        <w:sz w:val="16"/>
        <w:szCs w:val="16"/>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7923" w14:textId="77777777" w:rsidR="00383B29" w:rsidRDefault="00383B29">
    <w:pPr>
      <w:pStyle w:val="Normal1"/>
      <w:pBdr>
        <w:top w:val="nil"/>
        <w:left w:val="nil"/>
        <w:bottom w:val="nil"/>
        <w:right w:val="nil"/>
        <w:between w:val="nil"/>
      </w:pBdr>
      <w:tabs>
        <w:tab w:val="center" w:pos="4423"/>
      </w:tabs>
      <w:jc w:val="both"/>
      <w:rPr>
        <w:rFonts w:ascii="Palatino Linotype" w:eastAsia="Palatino Linotype" w:hAnsi="Palatino Linotype" w:cs="Palatino Linotype"/>
        <w:i/>
        <w:color w:val="000000"/>
      </w:rPr>
    </w:pPr>
    <w:r>
      <w:rPr>
        <w:rFonts w:ascii="Palatino Linotype" w:eastAsia="Palatino Linotype" w:hAnsi="Palatino Linotype" w:cs="Palatino Linotype"/>
        <w:i/>
        <w:noProof/>
        <w:color w:val="000000"/>
      </w:rPr>
      <w:drawing>
        <wp:inline distT="0" distB="0" distL="0" distR="0" wp14:anchorId="14DB28E6" wp14:editId="36BCC6BD">
          <wp:extent cx="1257300" cy="431800"/>
          <wp:effectExtent l="0" t="0" r="0" b="0"/>
          <wp:docPr id="20" name="image3.png" descr="C:\Users\home\AppData\Local\Temp\HZ$D.082.3314\genes_logo.png"/>
          <wp:cNvGraphicFramePr/>
          <a:graphic xmlns:a="http://schemas.openxmlformats.org/drawingml/2006/main">
            <a:graphicData uri="http://schemas.openxmlformats.org/drawingml/2006/picture">
              <pic:pic xmlns:pic="http://schemas.openxmlformats.org/drawingml/2006/picture">
                <pic:nvPicPr>
                  <pic:cNvPr id="0" name="image3.png" descr="C:\Users\home\AppData\Local\Temp\HZ$D.082.3314\genes_logo.png"/>
                  <pic:cNvPicPr preferRelativeResize="0"/>
                </pic:nvPicPr>
                <pic:blipFill>
                  <a:blip r:embed="rId1"/>
                  <a:srcRect/>
                  <a:stretch>
                    <a:fillRect/>
                  </a:stretch>
                </pic:blipFill>
                <pic:spPr>
                  <a:xfrm>
                    <a:off x="0" y="0"/>
                    <a:ext cx="1257300" cy="431800"/>
                  </a:xfrm>
                  <a:prstGeom prst="rect">
                    <a:avLst/>
                  </a:prstGeom>
                  <a:ln/>
                </pic:spPr>
              </pic:pic>
            </a:graphicData>
          </a:graphic>
        </wp:inline>
      </w:drawing>
    </w:r>
    <w:r>
      <w:rPr>
        <w:rFonts w:ascii="Palatino Linotype" w:eastAsia="Palatino Linotype" w:hAnsi="Palatino Linotype" w:cs="Palatino Linotype"/>
        <w:i/>
        <w:color w:val="000000"/>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D86902"/>
    <w:multiLevelType w:val="hybridMultilevel"/>
    <w:tmpl w:val="7D64F938"/>
    <w:lvl w:ilvl="0" w:tplc="0409000F">
      <w:start w:val="1"/>
      <w:numFmt w:val="decimal"/>
      <w:lvlText w:val="%1."/>
      <w:lvlJc w:val="left"/>
      <w:pPr>
        <w:ind w:left="420" w:hanging="420"/>
      </w:pPr>
    </w:lvl>
    <w:lvl w:ilvl="1" w:tplc="306E3F0C">
      <w:start w:val="1"/>
      <w:numFmt w:val="upperRoman"/>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docVars>
    <w:docVar w:name="EN.InstantFormat" w:val="&lt;ENInstantFormat&gt;&lt;Enabled&gt;0&lt;/Enabled&gt;&lt;ScanUnformatted&gt;1&lt;/ScanUnformatted&gt;&lt;ScanChanges&gt;1&lt;/ScanChanges&gt;&lt;Suspended&gt;1&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292FA9"/>
    <w:rsid w:val="000003C8"/>
    <w:rsid w:val="000123A2"/>
    <w:rsid w:val="00012636"/>
    <w:rsid w:val="00013719"/>
    <w:rsid w:val="00016562"/>
    <w:rsid w:val="00020F4C"/>
    <w:rsid w:val="0002262A"/>
    <w:rsid w:val="00022C10"/>
    <w:rsid w:val="00025582"/>
    <w:rsid w:val="00032EE9"/>
    <w:rsid w:val="00042E7D"/>
    <w:rsid w:val="00045EEF"/>
    <w:rsid w:val="00053DE6"/>
    <w:rsid w:val="00063434"/>
    <w:rsid w:val="00074741"/>
    <w:rsid w:val="0007490B"/>
    <w:rsid w:val="000802D7"/>
    <w:rsid w:val="00084441"/>
    <w:rsid w:val="000857C8"/>
    <w:rsid w:val="000857CD"/>
    <w:rsid w:val="000B7407"/>
    <w:rsid w:val="000C26E8"/>
    <w:rsid w:val="000C2E64"/>
    <w:rsid w:val="000D3319"/>
    <w:rsid w:val="000D3430"/>
    <w:rsid w:val="000D665F"/>
    <w:rsid w:val="000E3582"/>
    <w:rsid w:val="000F6824"/>
    <w:rsid w:val="000F739F"/>
    <w:rsid w:val="000F77CD"/>
    <w:rsid w:val="000F78E8"/>
    <w:rsid w:val="0010190C"/>
    <w:rsid w:val="001046D4"/>
    <w:rsid w:val="00105FB6"/>
    <w:rsid w:val="00107CAF"/>
    <w:rsid w:val="00111BD5"/>
    <w:rsid w:val="00115730"/>
    <w:rsid w:val="00115BF5"/>
    <w:rsid w:val="001356BF"/>
    <w:rsid w:val="00135B2E"/>
    <w:rsid w:val="001442E1"/>
    <w:rsid w:val="00145712"/>
    <w:rsid w:val="00145B84"/>
    <w:rsid w:val="001464F2"/>
    <w:rsid w:val="00151307"/>
    <w:rsid w:val="00152E01"/>
    <w:rsid w:val="001536EB"/>
    <w:rsid w:val="00153D31"/>
    <w:rsid w:val="00163D88"/>
    <w:rsid w:val="00170F5E"/>
    <w:rsid w:val="00171573"/>
    <w:rsid w:val="001724A9"/>
    <w:rsid w:val="00175B1A"/>
    <w:rsid w:val="00176718"/>
    <w:rsid w:val="0017719C"/>
    <w:rsid w:val="0018601C"/>
    <w:rsid w:val="00192B16"/>
    <w:rsid w:val="001947A6"/>
    <w:rsid w:val="001966C0"/>
    <w:rsid w:val="00197D09"/>
    <w:rsid w:val="001A5A86"/>
    <w:rsid w:val="001B13FF"/>
    <w:rsid w:val="001C072D"/>
    <w:rsid w:val="001C3053"/>
    <w:rsid w:val="001C53CD"/>
    <w:rsid w:val="001D38FC"/>
    <w:rsid w:val="001D669F"/>
    <w:rsid w:val="001E0E4F"/>
    <w:rsid w:val="001E2D75"/>
    <w:rsid w:val="001E3732"/>
    <w:rsid w:val="001F1103"/>
    <w:rsid w:val="001F29EC"/>
    <w:rsid w:val="001F534B"/>
    <w:rsid w:val="001F72C1"/>
    <w:rsid w:val="002020C9"/>
    <w:rsid w:val="002030CF"/>
    <w:rsid w:val="00212A5D"/>
    <w:rsid w:val="0022014A"/>
    <w:rsid w:val="00221E7D"/>
    <w:rsid w:val="002248A2"/>
    <w:rsid w:val="00233A04"/>
    <w:rsid w:val="0024119C"/>
    <w:rsid w:val="00243ADE"/>
    <w:rsid w:val="002521D7"/>
    <w:rsid w:val="00254F58"/>
    <w:rsid w:val="0025594D"/>
    <w:rsid w:val="00257D2F"/>
    <w:rsid w:val="0026299B"/>
    <w:rsid w:val="00262E75"/>
    <w:rsid w:val="00266364"/>
    <w:rsid w:val="00266E81"/>
    <w:rsid w:val="00272EFC"/>
    <w:rsid w:val="00274516"/>
    <w:rsid w:val="002746A4"/>
    <w:rsid w:val="002803EC"/>
    <w:rsid w:val="002809C4"/>
    <w:rsid w:val="00281EBE"/>
    <w:rsid w:val="0028482B"/>
    <w:rsid w:val="00287BC7"/>
    <w:rsid w:val="00292FA9"/>
    <w:rsid w:val="002952C1"/>
    <w:rsid w:val="00295F7E"/>
    <w:rsid w:val="00297627"/>
    <w:rsid w:val="002A4FBC"/>
    <w:rsid w:val="002B1457"/>
    <w:rsid w:val="002B2FD2"/>
    <w:rsid w:val="002B47DA"/>
    <w:rsid w:val="002B4F12"/>
    <w:rsid w:val="002B72BE"/>
    <w:rsid w:val="002C24AD"/>
    <w:rsid w:val="002C4B56"/>
    <w:rsid w:val="002D2EC5"/>
    <w:rsid w:val="002D5BF5"/>
    <w:rsid w:val="002E576B"/>
    <w:rsid w:val="002E74D4"/>
    <w:rsid w:val="002F2178"/>
    <w:rsid w:val="002F2685"/>
    <w:rsid w:val="002F446A"/>
    <w:rsid w:val="002F4824"/>
    <w:rsid w:val="003041E0"/>
    <w:rsid w:val="003162EB"/>
    <w:rsid w:val="003251B2"/>
    <w:rsid w:val="00327EA7"/>
    <w:rsid w:val="00343668"/>
    <w:rsid w:val="00347D97"/>
    <w:rsid w:val="00355808"/>
    <w:rsid w:val="003753B7"/>
    <w:rsid w:val="00377809"/>
    <w:rsid w:val="003816D7"/>
    <w:rsid w:val="00383736"/>
    <w:rsid w:val="00383B29"/>
    <w:rsid w:val="003932EF"/>
    <w:rsid w:val="00393951"/>
    <w:rsid w:val="00396BCE"/>
    <w:rsid w:val="00396D12"/>
    <w:rsid w:val="003A225B"/>
    <w:rsid w:val="003A4176"/>
    <w:rsid w:val="003A6D48"/>
    <w:rsid w:val="003A6F28"/>
    <w:rsid w:val="003B0320"/>
    <w:rsid w:val="003B2B2D"/>
    <w:rsid w:val="003B3242"/>
    <w:rsid w:val="003B5018"/>
    <w:rsid w:val="003B52DB"/>
    <w:rsid w:val="003C4170"/>
    <w:rsid w:val="003C579B"/>
    <w:rsid w:val="003C750D"/>
    <w:rsid w:val="003D0E86"/>
    <w:rsid w:val="003D2652"/>
    <w:rsid w:val="003E11E3"/>
    <w:rsid w:val="003E4C45"/>
    <w:rsid w:val="003E72D4"/>
    <w:rsid w:val="003F291D"/>
    <w:rsid w:val="004031F0"/>
    <w:rsid w:val="00403CDF"/>
    <w:rsid w:val="004040B6"/>
    <w:rsid w:val="004049FF"/>
    <w:rsid w:val="004066A0"/>
    <w:rsid w:val="004101A0"/>
    <w:rsid w:val="00411FF1"/>
    <w:rsid w:val="00413366"/>
    <w:rsid w:val="00421C43"/>
    <w:rsid w:val="004231E4"/>
    <w:rsid w:val="00424ADE"/>
    <w:rsid w:val="00426037"/>
    <w:rsid w:val="00430773"/>
    <w:rsid w:val="00434296"/>
    <w:rsid w:val="00441B3F"/>
    <w:rsid w:val="004460A1"/>
    <w:rsid w:val="004465BD"/>
    <w:rsid w:val="004545A6"/>
    <w:rsid w:val="00457B2D"/>
    <w:rsid w:val="00470D12"/>
    <w:rsid w:val="0047257C"/>
    <w:rsid w:val="00484732"/>
    <w:rsid w:val="00484CFE"/>
    <w:rsid w:val="00490195"/>
    <w:rsid w:val="004911A0"/>
    <w:rsid w:val="00492CA4"/>
    <w:rsid w:val="00494ECE"/>
    <w:rsid w:val="004A60E2"/>
    <w:rsid w:val="004A6AF1"/>
    <w:rsid w:val="004A780D"/>
    <w:rsid w:val="004A7B2E"/>
    <w:rsid w:val="004B5C44"/>
    <w:rsid w:val="004C1EC0"/>
    <w:rsid w:val="004C24C7"/>
    <w:rsid w:val="004C251D"/>
    <w:rsid w:val="004D3D38"/>
    <w:rsid w:val="004D3E95"/>
    <w:rsid w:val="004D4488"/>
    <w:rsid w:val="004D6127"/>
    <w:rsid w:val="004D628A"/>
    <w:rsid w:val="004E237D"/>
    <w:rsid w:val="004E2FBC"/>
    <w:rsid w:val="004F0E03"/>
    <w:rsid w:val="004F2EF3"/>
    <w:rsid w:val="004F710C"/>
    <w:rsid w:val="005101DF"/>
    <w:rsid w:val="00511A55"/>
    <w:rsid w:val="00512296"/>
    <w:rsid w:val="00517702"/>
    <w:rsid w:val="00527B2B"/>
    <w:rsid w:val="00543B34"/>
    <w:rsid w:val="00544C5B"/>
    <w:rsid w:val="0054666B"/>
    <w:rsid w:val="005528F8"/>
    <w:rsid w:val="005621B9"/>
    <w:rsid w:val="0056543E"/>
    <w:rsid w:val="005738CB"/>
    <w:rsid w:val="00584541"/>
    <w:rsid w:val="005849D9"/>
    <w:rsid w:val="005911D9"/>
    <w:rsid w:val="00591910"/>
    <w:rsid w:val="00593A69"/>
    <w:rsid w:val="00593EEC"/>
    <w:rsid w:val="005A1561"/>
    <w:rsid w:val="005A61F2"/>
    <w:rsid w:val="005A6FE4"/>
    <w:rsid w:val="005B394A"/>
    <w:rsid w:val="005B3B7C"/>
    <w:rsid w:val="005B41CE"/>
    <w:rsid w:val="005C69DA"/>
    <w:rsid w:val="005D5577"/>
    <w:rsid w:val="005E231D"/>
    <w:rsid w:val="005F003C"/>
    <w:rsid w:val="005F118E"/>
    <w:rsid w:val="005F147E"/>
    <w:rsid w:val="005F46A7"/>
    <w:rsid w:val="005F6241"/>
    <w:rsid w:val="005F63BB"/>
    <w:rsid w:val="006000AE"/>
    <w:rsid w:val="006001FD"/>
    <w:rsid w:val="0060364D"/>
    <w:rsid w:val="006064A3"/>
    <w:rsid w:val="00610B08"/>
    <w:rsid w:val="00616410"/>
    <w:rsid w:val="00621178"/>
    <w:rsid w:val="006230F3"/>
    <w:rsid w:val="00625435"/>
    <w:rsid w:val="00626E2A"/>
    <w:rsid w:val="006315CC"/>
    <w:rsid w:val="00631AF9"/>
    <w:rsid w:val="006355B4"/>
    <w:rsid w:val="00642386"/>
    <w:rsid w:val="00655091"/>
    <w:rsid w:val="00675A51"/>
    <w:rsid w:val="00680004"/>
    <w:rsid w:val="006863E0"/>
    <w:rsid w:val="0068645E"/>
    <w:rsid w:val="00690539"/>
    <w:rsid w:val="006916DF"/>
    <w:rsid w:val="00692F5A"/>
    <w:rsid w:val="006932ED"/>
    <w:rsid w:val="00693F14"/>
    <w:rsid w:val="006974A0"/>
    <w:rsid w:val="006A2BF4"/>
    <w:rsid w:val="006B35BA"/>
    <w:rsid w:val="006C020C"/>
    <w:rsid w:val="006C77D1"/>
    <w:rsid w:val="006D2101"/>
    <w:rsid w:val="006D5E88"/>
    <w:rsid w:val="006E304C"/>
    <w:rsid w:val="006E3DDF"/>
    <w:rsid w:val="006E5D34"/>
    <w:rsid w:val="006F4FBF"/>
    <w:rsid w:val="006F7597"/>
    <w:rsid w:val="00704CB2"/>
    <w:rsid w:val="0071106A"/>
    <w:rsid w:val="00712EFD"/>
    <w:rsid w:val="007141C7"/>
    <w:rsid w:val="007173C3"/>
    <w:rsid w:val="00736EF4"/>
    <w:rsid w:val="007420AC"/>
    <w:rsid w:val="00743D90"/>
    <w:rsid w:val="00747E8B"/>
    <w:rsid w:val="00753917"/>
    <w:rsid w:val="00754FDE"/>
    <w:rsid w:val="00755A60"/>
    <w:rsid w:val="007566DF"/>
    <w:rsid w:val="007579A5"/>
    <w:rsid w:val="00764EC8"/>
    <w:rsid w:val="007665DB"/>
    <w:rsid w:val="00774EAC"/>
    <w:rsid w:val="00780D43"/>
    <w:rsid w:val="007864F2"/>
    <w:rsid w:val="00794FFA"/>
    <w:rsid w:val="007A2484"/>
    <w:rsid w:val="007A4132"/>
    <w:rsid w:val="007A569B"/>
    <w:rsid w:val="007A5C01"/>
    <w:rsid w:val="007B0268"/>
    <w:rsid w:val="007B0A1B"/>
    <w:rsid w:val="007B0BBB"/>
    <w:rsid w:val="007B13BB"/>
    <w:rsid w:val="007B156B"/>
    <w:rsid w:val="007C165A"/>
    <w:rsid w:val="007C2E09"/>
    <w:rsid w:val="007C31AF"/>
    <w:rsid w:val="007C507E"/>
    <w:rsid w:val="007D2D67"/>
    <w:rsid w:val="007D3047"/>
    <w:rsid w:val="007D3656"/>
    <w:rsid w:val="007D4308"/>
    <w:rsid w:val="007D4C84"/>
    <w:rsid w:val="007D7D7F"/>
    <w:rsid w:val="007E4AA4"/>
    <w:rsid w:val="007E5280"/>
    <w:rsid w:val="007F545D"/>
    <w:rsid w:val="00806C7F"/>
    <w:rsid w:val="0081178B"/>
    <w:rsid w:val="008206B2"/>
    <w:rsid w:val="00821B3A"/>
    <w:rsid w:val="0082250D"/>
    <w:rsid w:val="00822FD6"/>
    <w:rsid w:val="008239F9"/>
    <w:rsid w:val="00825C74"/>
    <w:rsid w:val="008261EB"/>
    <w:rsid w:val="00826BCD"/>
    <w:rsid w:val="008300A2"/>
    <w:rsid w:val="008361E6"/>
    <w:rsid w:val="008373DD"/>
    <w:rsid w:val="0084327D"/>
    <w:rsid w:val="0084632B"/>
    <w:rsid w:val="008479C1"/>
    <w:rsid w:val="00852C01"/>
    <w:rsid w:val="00853C07"/>
    <w:rsid w:val="00857541"/>
    <w:rsid w:val="008648E0"/>
    <w:rsid w:val="008649FA"/>
    <w:rsid w:val="00884280"/>
    <w:rsid w:val="0088695B"/>
    <w:rsid w:val="00892F97"/>
    <w:rsid w:val="00893492"/>
    <w:rsid w:val="008941E3"/>
    <w:rsid w:val="008B2FEB"/>
    <w:rsid w:val="008C1101"/>
    <w:rsid w:val="008C194D"/>
    <w:rsid w:val="008C25F3"/>
    <w:rsid w:val="008C283E"/>
    <w:rsid w:val="008C5C6D"/>
    <w:rsid w:val="008D69BC"/>
    <w:rsid w:val="008D6AC8"/>
    <w:rsid w:val="008E13CC"/>
    <w:rsid w:val="008E1F2F"/>
    <w:rsid w:val="008E1FF3"/>
    <w:rsid w:val="008E2089"/>
    <w:rsid w:val="008E522A"/>
    <w:rsid w:val="008E58E6"/>
    <w:rsid w:val="008F1BBC"/>
    <w:rsid w:val="008F2182"/>
    <w:rsid w:val="009003C8"/>
    <w:rsid w:val="009007B7"/>
    <w:rsid w:val="00901A97"/>
    <w:rsid w:val="00904C36"/>
    <w:rsid w:val="00910341"/>
    <w:rsid w:val="00910F50"/>
    <w:rsid w:val="00931747"/>
    <w:rsid w:val="00934808"/>
    <w:rsid w:val="00937AE2"/>
    <w:rsid w:val="009455BA"/>
    <w:rsid w:val="009456FD"/>
    <w:rsid w:val="00955BC8"/>
    <w:rsid w:val="009560A4"/>
    <w:rsid w:val="00962F64"/>
    <w:rsid w:val="00974FDE"/>
    <w:rsid w:val="00976C59"/>
    <w:rsid w:val="00983664"/>
    <w:rsid w:val="00995AF7"/>
    <w:rsid w:val="009A4C56"/>
    <w:rsid w:val="009A72D9"/>
    <w:rsid w:val="009C46F0"/>
    <w:rsid w:val="009C6022"/>
    <w:rsid w:val="009C6622"/>
    <w:rsid w:val="009D0A81"/>
    <w:rsid w:val="009D1563"/>
    <w:rsid w:val="009E0A57"/>
    <w:rsid w:val="009E26EE"/>
    <w:rsid w:val="009E7480"/>
    <w:rsid w:val="00A04615"/>
    <w:rsid w:val="00A04D93"/>
    <w:rsid w:val="00A05AEF"/>
    <w:rsid w:val="00A0771F"/>
    <w:rsid w:val="00A11023"/>
    <w:rsid w:val="00A3263C"/>
    <w:rsid w:val="00A34B22"/>
    <w:rsid w:val="00A43A0E"/>
    <w:rsid w:val="00A4784B"/>
    <w:rsid w:val="00A5654E"/>
    <w:rsid w:val="00A61241"/>
    <w:rsid w:val="00A71197"/>
    <w:rsid w:val="00A725B6"/>
    <w:rsid w:val="00A76BCD"/>
    <w:rsid w:val="00A842E1"/>
    <w:rsid w:val="00A876BA"/>
    <w:rsid w:val="00A96CAA"/>
    <w:rsid w:val="00AA4005"/>
    <w:rsid w:val="00AB0735"/>
    <w:rsid w:val="00AB12CC"/>
    <w:rsid w:val="00AB35E9"/>
    <w:rsid w:val="00AC1E21"/>
    <w:rsid w:val="00AC51BE"/>
    <w:rsid w:val="00AD309E"/>
    <w:rsid w:val="00AE0F6C"/>
    <w:rsid w:val="00AE4434"/>
    <w:rsid w:val="00AF0831"/>
    <w:rsid w:val="00AF592A"/>
    <w:rsid w:val="00B007E6"/>
    <w:rsid w:val="00B04C2D"/>
    <w:rsid w:val="00B054F6"/>
    <w:rsid w:val="00B06358"/>
    <w:rsid w:val="00B0755C"/>
    <w:rsid w:val="00B21892"/>
    <w:rsid w:val="00B27C77"/>
    <w:rsid w:val="00B32A7A"/>
    <w:rsid w:val="00B4416B"/>
    <w:rsid w:val="00B4428C"/>
    <w:rsid w:val="00B635D3"/>
    <w:rsid w:val="00B666B9"/>
    <w:rsid w:val="00B77998"/>
    <w:rsid w:val="00B873AC"/>
    <w:rsid w:val="00B90195"/>
    <w:rsid w:val="00BA4638"/>
    <w:rsid w:val="00BA7FBC"/>
    <w:rsid w:val="00BB0502"/>
    <w:rsid w:val="00BB31BC"/>
    <w:rsid w:val="00BB3D2D"/>
    <w:rsid w:val="00BB711E"/>
    <w:rsid w:val="00BB7AC5"/>
    <w:rsid w:val="00BC3E61"/>
    <w:rsid w:val="00BC40C5"/>
    <w:rsid w:val="00BC649F"/>
    <w:rsid w:val="00BE37F6"/>
    <w:rsid w:val="00BE6171"/>
    <w:rsid w:val="00BE7154"/>
    <w:rsid w:val="00BF3795"/>
    <w:rsid w:val="00BF4351"/>
    <w:rsid w:val="00BF58DC"/>
    <w:rsid w:val="00BF5CE2"/>
    <w:rsid w:val="00C02774"/>
    <w:rsid w:val="00C03F24"/>
    <w:rsid w:val="00C06D44"/>
    <w:rsid w:val="00C122AF"/>
    <w:rsid w:val="00C242A0"/>
    <w:rsid w:val="00C25B7F"/>
    <w:rsid w:val="00C26B7B"/>
    <w:rsid w:val="00C26C20"/>
    <w:rsid w:val="00C334FD"/>
    <w:rsid w:val="00C33CF6"/>
    <w:rsid w:val="00C35B94"/>
    <w:rsid w:val="00C403B0"/>
    <w:rsid w:val="00C42BA1"/>
    <w:rsid w:val="00C42C25"/>
    <w:rsid w:val="00C43918"/>
    <w:rsid w:val="00C44EE4"/>
    <w:rsid w:val="00C57E35"/>
    <w:rsid w:val="00C625EE"/>
    <w:rsid w:val="00C62945"/>
    <w:rsid w:val="00C71EA7"/>
    <w:rsid w:val="00C73552"/>
    <w:rsid w:val="00C75E1E"/>
    <w:rsid w:val="00C75EDF"/>
    <w:rsid w:val="00C827F2"/>
    <w:rsid w:val="00C82C96"/>
    <w:rsid w:val="00C9166C"/>
    <w:rsid w:val="00CA6784"/>
    <w:rsid w:val="00CB39AD"/>
    <w:rsid w:val="00CB64B8"/>
    <w:rsid w:val="00CC62A5"/>
    <w:rsid w:val="00CC64D6"/>
    <w:rsid w:val="00CC7332"/>
    <w:rsid w:val="00CD3366"/>
    <w:rsid w:val="00CD3A43"/>
    <w:rsid w:val="00CD5173"/>
    <w:rsid w:val="00CE0FDD"/>
    <w:rsid w:val="00CF0708"/>
    <w:rsid w:val="00D01C37"/>
    <w:rsid w:val="00D04349"/>
    <w:rsid w:val="00D044F1"/>
    <w:rsid w:val="00D10440"/>
    <w:rsid w:val="00D129CB"/>
    <w:rsid w:val="00D12E48"/>
    <w:rsid w:val="00D1324F"/>
    <w:rsid w:val="00D13706"/>
    <w:rsid w:val="00D13912"/>
    <w:rsid w:val="00D152D0"/>
    <w:rsid w:val="00D174D0"/>
    <w:rsid w:val="00D23C7C"/>
    <w:rsid w:val="00D241C9"/>
    <w:rsid w:val="00D243F8"/>
    <w:rsid w:val="00D26CD6"/>
    <w:rsid w:val="00D30502"/>
    <w:rsid w:val="00D36CE6"/>
    <w:rsid w:val="00D4241B"/>
    <w:rsid w:val="00D435C3"/>
    <w:rsid w:val="00D47D97"/>
    <w:rsid w:val="00D5473B"/>
    <w:rsid w:val="00D575E3"/>
    <w:rsid w:val="00D60142"/>
    <w:rsid w:val="00D6190A"/>
    <w:rsid w:val="00D63E12"/>
    <w:rsid w:val="00D63E2B"/>
    <w:rsid w:val="00D6474C"/>
    <w:rsid w:val="00D67B47"/>
    <w:rsid w:val="00D73BC6"/>
    <w:rsid w:val="00D86202"/>
    <w:rsid w:val="00D90D94"/>
    <w:rsid w:val="00D9778D"/>
    <w:rsid w:val="00D97A46"/>
    <w:rsid w:val="00DA1B6C"/>
    <w:rsid w:val="00DA616F"/>
    <w:rsid w:val="00DB0383"/>
    <w:rsid w:val="00DB18C1"/>
    <w:rsid w:val="00DB193A"/>
    <w:rsid w:val="00DB1C2C"/>
    <w:rsid w:val="00DB2D05"/>
    <w:rsid w:val="00DB2D5C"/>
    <w:rsid w:val="00DB7DFF"/>
    <w:rsid w:val="00DC0E74"/>
    <w:rsid w:val="00DC122A"/>
    <w:rsid w:val="00DC1CA8"/>
    <w:rsid w:val="00DC299C"/>
    <w:rsid w:val="00DC3CCB"/>
    <w:rsid w:val="00DC5847"/>
    <w:rsid w:val="00DD16A3"/>
    <w:rsid w:val="00DD3956"/>
    <w:rsid w:val="00DD5694"/>
    <w:rsid w:val="00DE34FE"/>
    <w:rsid w:val="00DE4279"/>
    <w:rsid w:val="00DE4827"/>
    <w:rsid w:val="00DF4022"/>
    <w:rsid w:val="00DF4FB7"/>
    <w:rsid w:val="00DF51FA"/>
    <w:rsid w:val="00E00701"/>
    <w:rsid w:val="00E067F7"/>
    <w:rsid w:val="00E11926"/>
    <w:rsid w:val="00E12A98"/>
    <w:rsid w:val="00E12EDC"/>
    <w:rsid w:val="00E15BF2"/>
    <w:rsid w:val="00E16858"/>
    <w:rsid w:val="00E200C1"/>
    <w:rsid w:val="00E305F9"/>
    <w:rsid w:val="00E326A2"/>
    <w:rsid w:val="00E35CF3"/>
    <w:rsid w:val="00E37741"/>
    <w:rsid w:val="00E5225A"/>
    <w:rsid w:val="00E52A46"/>
    <w:rsid w:val="00E57653"/>
    <w:rsid w:val="00E60F65"/>
    <w:rsid w:val="00E61C23"/>
    <w:rsid w:val="00E63B56"/>
    <w:rsid w:val="00E71639"/>
    <w:rsid w:val="00E74147"/>
    <w:rsid w:val="00E805D4"/>
    <w:rsid w:val="00E80C48"/>
    <w:rsid w:val="00E81253"/>
    <w:rsid w:val="00E84EB3"/>
    <w:rsid w:val="00E863B9"/>
    <w:rsid w:val="00EA0977"/>
    <w:rsid w:val="00EA1837"/>
    <w:rsid w:val="00EA204E"/>
    <w:rsid w:val="00EA3B41"/>
    <w:rsid w:val="00EA4081"/>
    <w:rsid w:val="00EB3737"/>
    <w:rsid w:val="00EC063B"/>
    <w:rsid w:val="00EC4F54"/>
    <w:rsid w:val="00EC630F"/>
    <w:rsid w:val="00EC7215"/>
    <w:rsid w:val="00ED11F6"/>
    <w:rsid w:val="00ED1915"/>
    <w:rsid w:val="00ED2144"/>
    <w:rsid w:val="00ED234C"/>
    <w:rsid w:val="00EE18A4"/>
    <w:rsid w:val="00EE2961"/>
    <w:rsid w:val="00EE45BB"/>
    <w:rsid w:val="00EE67B6"/>
    <w:rsid w:val="00F10546"/>
    <w:rsid w:val="00F12C86"/>
    <w:rsid w:val="00F1362D"/>
    <w:rsid w:val="00F30500"/>
    <w:rsid w:val="00F313BF"/>
    <w:rsid w:val="00F3310E"/>
    <w:rsid w:val="00F34B3E"/>
    <w:rsid w:val="00F36179"/>
    <w:rsid w:val="00F40AE8"/>
    <w:rsid w:val="00F5358C"/>
    <w:rsid w:val="00F53643"/>
    <w:rsid w:val="00F67D80"/>
    <w:rsid w:val="00F70733"/>
    <w:rsid w:val="00F70B2D"/>
    <w:rsid w:val="00F76018"/>
    <w:rsid w:val="00F77530"/>
    <w:rsid w:val="00F77926"/>
    <w:rsid w:val="00F80E12"/>
    <w:rsid w:val="00F81670"/>
    <w:rsid w:val="00F8508D"/>
    <w:rsid w:val="00F96440"/>
    <w:rsid w:val="00FA1681"/>
    <w:rsid w:val="00FA2C8B"/>
    <w:rsid w:val="00FA31C8"/>
    <w:rsid w:val="00FB1FC2"/>
    <w:rsid w:val="00FB7B80"/>
    <w:rsid w:val="00FC36A7"/>
    <w:rsid w:val="00FD239B"/>
    <w:rsid w:val="00FD3A82"/>
    <w:rsid w:val="00FD60B5"/>
    <w:rsid w:val="00FE610E"/>
    <w:rsid w:val="00FF2604"/>
    <w:rsid w:val="00FF2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D41DE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pPr>
      <w:outlineLvl w:val="0"/>
    </w:pPr>
    <w:rPr>
      <w:b/>
      <w:sz w:val="48"/>
      <w:szCs w:val="48"/>
    </w:rPr>
  </w:style>
  <w:style w:type="paragraph" w:styleId="Heading2">
    <w:name w:val="heading 2"/>
    <w:basedOn w:val="Normal1"/>
    <w:next w:val="Normal1"/>
    <w:pPr>
      <w:keepNext/>
      <w:keepLines/>
      <w:spacing w:before="360" w:after="80"/>
      <w:outlineLvl w:val="1"/>
    </w:pPr>
    <w:rPr>
      <w:b/>
      <w:sz w:val="36"/>
      <w:szCs w:val="36"/>
    </w:rPr>
  </w:style>
  <w:style w:type="paragraph" w:styleId="Heading3">
    <w:name w:val="heading 3"/>
    <w:basedOn w:val="Normal1"/>
    <w:next w:val="Normal1"/>
    <w:pPr>
      <w:keepNext/>
      <w:keepLines/>
      <w:spacing w:before="280" w:after="80"/>
      <w:outlineLvl w:val="2"/>
    </w:pPr>
    <w:rPr>
      <w:b/>
      <w:sz w:val="28"/>
      <w:szCs w:val="28"/>
    </w:rPr>
  </w:style>
  <w:style w:type="paragraph" w:styleId="Heading4">
    <w:name w:val="heading 4"/>
    <w:basedOn w:val="Normal1"/>
    <w:next w:val="Normal1"/>
    <w:pPr>
      <w:keepNext/>
      <w:keepLines/>
      <w:spacing w:before="240" w:after="40"/>
      <w:outlineLvl w:val="3"/>
    </w:pPr>
    <w:rPr>
      <w:b/>
    </w:rPr>
  </w:style>
  <w:style w:type="paragraph" w:styleId="Heading5">
    <w:name w:val="heading 5"/>
    <w:basedOn w:val="Normal1"/>
    <w:next w:val="Normal1"/>
    <w:pPr>
      <w:keepNext/>
      <w:keepLines/>
      <w:spacing w:before="220" w:after="40"/>
      <w:outlineLvl w:val="4"/>
    </w:pPr>
    <w:rPr>
      <w:b/>
      <w:sz w:val="22"/>
      <w:szCs w:val="22"/>
    </w:rPr>
  </w:style>
  <w:style w:type="paragraph" w:styleId="Heading6">
    <w:name w:val="heading 6"/>
    <w:basedOn w:val="Normal1"/>
    <w:next w:val="Normal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pPr>
    <w:rPr>
      <w:b/>
      <w:sz w:val="72"/>
      <w:szCs w:val="72"/>
    </w:rPr>
  </w:style>
  <w:style w:type="paragraph" w:styleId="Subtitle">
    <w:name w:val="Subtitle"/>
    <w:basedOn w:val="Normal1"/>
    <w:next w:val="Normal1"/>
    <w:pPr>
      <w:keepNext/>
      <w:keepLines/>
      <w:spacing w:before="360" w:after="80"/>
    </w:pPr>
    <w:rPr>
      <w:rFonts w:ascii="Georgia" w:eastAsia="Georgia" w:hAnsi="Georgia" w:cs="Georgia"/>
      <w:i/>
      <w:color w:val="666666"/>
      <w:sz w:val="48"/>
      <w:szCs w:val="48"/>
    </w:rPr>
  </w:style>
  <w:style w:type="table" w:customStyle="1" w:styleId="a">
    <w:basedOn w:val="TableNormal"/>
    <w:pPr>
      <w:jc w:val="center"/>
    </w:pPr>
    <w:rPr>
      <w:rFonts w:ascii="Palatino Linotype" w:eastAsia="Palatino Linotype" w:hAnsi="Palatino Linotype" w:cs="Palatino Linotype"/>
      <w:color w:val="000000"/>
      <w:sz w:val="20"/>
      <w:szCs w:val="20"/>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0">
    <w:basedOn w:val="TableNormal"/>
    <w:pPr>
      <w:jc w:val="center"/>
    </w:pPr>
    <w:rPr>
      <w:rFonts w:ascii="Palatino Linotype" w:eastAsia="Palatino Linotype" w:hAnsi="Palatino Linotype" w:cs="Palatino Linotype"/>
      <w:color w:val="000000"/>
      <w:sz w:val="20"/>
      <w:szCs w:val="20"/>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1">
    <w:basedOn w:val="TableNormal"/>
    <w:pPr>
      <w:jc w:val="center"/>
    </w:pPr>
    <w:rPr>
      <w:rFonts w:ascii="Palatino Linotype" w:eastAsia="Palatino Linotype" w:hAnsi="Palatino Linotype" w:cs="Palatino Linotype"/>
      <w:color w:val="000000"/>
      <w:sz w:val="20"/>
      <w:szCs w:val="20"/>
    </w:rPr>
    <w:tblPr>
      <w:tblStyleRowBandSize w:val="1"/>
      <w:tblStyleColBandSize w:val="1"/>
      <w:tblInd w:w="0" w:type="dxa"/>
      <w:tblCellMar>
        <w:top w:w="0" w:type="dxa"/>
        <w:left w:w="108" w:type="dxa"/>
        <w:bottom w:w="0" w:type="dxa"/>
        <w:right w:w="108" w:type="dxa"/>
      </w:tblCellMar>
    </w:tblPr>
    <w:tcPr>
      <w:vAlign w:val="center"/>
    </w:tc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BalloonText">
    <w:name w:val="Balloon Text"/>
    <w:basedOn w:val="Normal"/>
    <w:link w:val="BalloonTextChar"/>
    <w:uiPriority w:val="99"/>
    <w:semiHidden/>
    <w:unhideWhenUsed/>
    <w:rsid w:val="004231E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31E4"/>
    <w:rPr>
      <w:rFonts w:ascii="Lucida Grande" w:hAnsi="Lucida Grande" w:cs="Lucida Grande"/>
      <w:sz w:val="18"/>
      <w:szCs w:val="18"/>
    </w:rPr>
  </w:style>
  <w:style w:type="character" w:styleId="CommentReference">
    <w:name w:val="annotation reference"/>
    <w:basedOn w:val="DefaultParagraphFont"/>
    <w:uiPriority w:val="99"/>
    <w:semiHidden/>
    <w:unhideWhenUsed/>
    <w:rsid w:val="007A4132"/>
    <w:rPr>
      <w:sz w:val="18"/>
      <w:szCs w:val="18"/>
    </w:rPr>
  </w:style>
  <w:style w:type="paragraph" w:styleId="CommentText">
    <w:name w:val="annotation text"/>
    <w:basedOn w:val="Normal"/>
    <w:link w:val="CommentTextChar"/>
    <w:uiPriority w:val="99"/>
    <w:semiHidden/>
    <w:unhideWhenUsed/>
    <w:rsid w:val="007A4132"/>
  </w:style>
  <w:style w:type="character" w:customStyle="1" w:styleId="CommentTextChar">
    <w:name w:val="Comment Text Char"/>
    <w:basedOn w:val="DefaultParagraphFont"/>
    <w:link w:val="CommentText"/>
    <w:uiPriority w:val="99"/>
    <w:semiHidden/>
    <w:rsid w:val="007A4132"/>
  </w:style>
  <w:style w:type="paragraph" w:styleId="CommentSubject">
    <w:name w:val="annotation subject"/>
    <w:basedOn w:val="CommentText"/>
    <w:next w:val="CommentText"/>
    <w:link w:val="CommentSubjectChar"/>
    <w:uiPriority w:val="99"/>
    <w:semiHidden/>
    <w:unhideWhenUsed/>
    <w:rsid w:val="007A4132"/>
    <w:rPr>
      <w:b/>
      <w:bCs/>
      <w:sz w:val="20"/>
      <w:szCs w:val="20"/>
    </w:rPr>
  </w:style>
  <w:style w:type="character" w:customStyle="1" w:styleId="CommentSubjectChar">
    <w:name w:val="Comment Subject Char"/>
    <w:basedOn w:val="CommentTextChar"/>
    <w:link w:val="CommentSubject"/>
    <w:uiPriority w:val="99"/>
    <w:semiHidden/>
    <w:rsid w:val="007A4132"/>
    <w:rPr>
      <w:b/>
      <w:bCs/>
      <w:sz w:val="20"/>
      <w:szCs w:val="20"/>
    </w:rPr>
  </w:style>
  <w:style w:type="paragraph" w:styleId="Revision">
    <w:name w:val="Revision"/>
    <w:hidden/>
    <w:uiPriority w:val="99"/>
    <w:semiHidden/>
    <w:rsid w:val="00D174D0"/>
  </w:style>
  <w:style w:type="character" w:styleId="Hyperlink">
    <w:name w:val="Hyperlink"/>
    <w:basedOn w:val="DefaultParagraphFont"/>
    <w:unhideWhenUsed/>
    <w:rsid w:val="002C24AD"/>
    <w:rPr>
      <w:color w:val="0000FF" w:themeColor="hyperlink"/>
      <w:u w:val="single"/>
    </w:rPr>
  </w:style>
  <w:style w:type="character" w:styleId="LineNumber">
    <w:name w:val="line number"/>
    <w:basedOn w:val="DefaultParagraphFont"/>
    <w:uiPriority w:val="99"/>
    <w:semiHidden/>
    <w:unhideWhenUsed/>
    <w:rsid w:val="00383B29"/>
  </w:style>
  <w:style w:type="paragraph" w:styleId="ListParagraph">
    <w:name w:val="List Paragraph"/>
    <w:basedOn w:val="Normal"/>
    <w:uiPriority w:val="34"/>
    <w:qFormat/>
    <w:pPr>
      <w:ind w:left="720"/>
      <w:contextualSpacing/>
    </w:pPr>
    <w:rPr>
      <w:rFonts w:asciiTheme="minorHAnsi" w:eastAsia="宋体" w:hAnsiTheme="minorHAnsi" w:cstheme="minorBidi"/>
    </w:rPr>
  </w:style>
  <w:style w:type="paragraph" w:customStyle="1" w:styleId="MDPI52figure">
    <w:name w:val="MDPI_5.2_figure"/>
    <w:qFormat/>
    <w:pPr>
      <w:adjustRightInd w:val="0"/>
      <w:snapToGrid w:val="0"/>
      <w:spacing w:before="240" w:after="120" w:line="260" w:lineRule="atLeast"/>
      <w:jc w:val="center"/>
    </w:pPr>
    <w:rPr>
      <w:rFonts w:ascii="Palatino Linotype" w:hAnsi="Palatino Linotype"/>
      <w:snapToGrid w:val="0"/>
      <w:color w:val="000000"/>
      <w:sz w:val="20"/>
      <w:szCs w:val="20"/>
      <w:lang w:eastAsia="de-DE" w:bidi="en-US"/>
    </w:rPr>
  </w:style>
  <w:style w:type="paragraph" w:customStyle="1" w:styleId="MDPI71References">
    <w:name w:val="MDPI_7.1_References"/>
    <w:qFormat/>
    <w:pPr>
      <w:spacing w:line="260" w:lineRule="atLeast"/>
      <w:jc w:val="both"/>
    </w:pPr>
    <w:rPr>
      <w:rFonts w:ascii="Palatino Linotype" w:hAnsi="Palatino Linotype"/>
      <w:snapToGrid w:val="0"/>
      <w:color w:val="000000"/>
      <w:sz w:val="18"/>
      <w:szCs w:val="20"/>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header" Target="header2.xml"/><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commons.wikimedia.org/wiki/File:Salterns,_salt_making_fields,_tamil_nadu_-_panoramio.jpg" TargetMode="External"/><Relationship Id="rId11" Type="http://schemas.openxmlformats.org/officeDocument/2006/relationships/hyperlink" Target="https://en.wikipedia.org/wiki/Phototrophic_biofilm" TargetMode="External"/><Relationship Id="rId12" Type="http://schemas.openxmlformats.org/officeDocument/2006/relationships/hyperlink" Target="https://commons.wikimedia.org/wiki/File:Saline_Lake_at_Ras_Mohamed_National_Park.jpg" TargetMode="External"/><Relationship Id="rId13" Type="http://schemas.openxmlformats.org/officeDocument/2006/relationships/hyperlink" Target="https://commons.wikimedia.org/wiki/File:Halocline.png" TargetMode="External"/><Relationship Id="rId14" Type="http://schemas.openxmlformats.org/officeDocument/2006/relationships/hyperlink" Target="https://pxhere.com/en/photo/1132612" TargetMode="External"/><Relationship Id="rId15" Type="http://schemas.openxmlformats.org/officeDocument/2006/relationships/image" Target="media/image2.tif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DB930-71C5-064C-9433-DA2DCC53EA20}">
  <ds:schemaRefs>
    <ds:schemaRef ds:uri="http://schemas.openxmlformats.org/officeDocument/2006/bibliography"/>
  </ds:schemaRefs>
</ds:datastoreItem>
</file>

<file path=customXml/itemProps2.xml><?xml version="1.0" encoding="utf-8"?>
<ds:datastoreItem xmlns:ds="http://schemas.openxmlformats.org/officeDocument/2006/customXml" ds:itemID="{B2B9E84D-D44C-0B42-A90A-69CD9956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8739</Words>
  <Characters>49818</Characters>
  <Application>Microsoft Macintosh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58441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German Uritskiy</cp:lastModifiedBy>
  <cp:revision>3</cp:revision>
  <cp:lastPrinted>2019-03-07T14:46:00Z</cp:lastPrinted>
  <dcterms:created xsi:type="dcterms:W3CDTF">2019-03-07T15:06:00Z</dcterms:created>
  <dcterms:modified xsi:type="dcterms:W3CDTF">2019-03-07T15:20:00Z</dcterms:modified>
</cp:coreProperties>
</file>